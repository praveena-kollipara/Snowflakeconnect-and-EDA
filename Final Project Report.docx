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2C9DA5" w14:textId="77777777" w:rsidR="576062CF" w:rsidRDefault="576062CF" w:rsidP="0DE8A211">
      <w:pPr>
        <w:rPr>
          <w:rFonts w:ascii="Times New Roman" w:eastAsia="Times New Roman" w:hAnsi="Times New Roman" w:cs="Times New Roman"/>
          <w:sz w:val="24"/>
          <w:szCs w:val="24"/>
        </w:rPr>
      </w:pPr>
    </w:p>
    <w:p w14:paraId="28A8AE77" w14:textId="77777777" w:rsidR="576062CF" w:rsidRDefault="576062CF" w:rsidP="0DE8A211">
      <w:pPr>
        <w:rPr>
          <w:rFonts w:ascii="Times New Roman" w:eastAsia="Times New Roman" w:hAnsi="Times New Roman" w:cs="Times New Roman"/>
          <w:sz w:val="24"/>
          <w:szCs w:val="24"/>
        </w:rPr>
      </w:pPr>
    </w:p>
    <w:p w14:paraId="6A39D7E1" w14:textId="77777777" w:rsidR="576062CF" w:rsidRDefault="576062CF" w:rsidP="0DE8A211">
      <w:pPr>
        <w:rPr>
          <w:rFonts w:ascii="Times New Roman" w:eastAsia="Times New Roman" w:hAnsi="Times New Roman" w:cs="Times New Roman"/>
          <w:sz w:val="24"/>
          <w:szCs w:val="24"/>
        </w:rPr>
      </w:pPr>
    </w:p>
    <w:p w14:paraId="481BCBF9" w14:textId="77777777" w:rsidR="576062CF" w:rsidRDefault="576062CF" w:rsidP="0DE8A211">
      <w:pPr>
        <w:rPr>
          <w:rFonts w:ascii="Times New Roman" w:eastAsia="Times New Roman" w:hAnsi="Times New Roman" w:cs="Times New Roman"/>
          <w:sz w:val="24"/>
          <w:szCs w:val="24"/>
        </w:rPr>
      </w:pPr>
    </w:p>
    <w:p w14:paraId="6D6CE53F" w14:textId="1F151B9D" w:rsidR="576062CF" w:rsidRPr="00FD478C" w:rsidRDefault="00CE76F3" w:rsidP="0DE8A211">
      <w:pPr>
        <w:pStyle w:val="Title"/>
        <w:rPr>
          <w:rFonts w:ascii="Times New Roman" w:eastAsia="Times New Roman" w:hAnsi="Times New Roman" w:cs="Times New Roman"/>
          <w:sz w:val="24"/>
          <w:szCs w:val="24"/>
        </w:rPr>
      </w:pPr>
      <w:r w:rsidRPr="0DE8A211">
        <w:rPr>
          <w:rFonts w:ascii="Times New Roman" w:eastAsia="Times New Roman" w:hAnsi="Times New Roman" w:cs="Times New Roman"/>
          <w:sz w:val="24"/>
          <w:szCs w:val="24"/>
        </w:rPr>
        <w:t>Optimizing</w:t>
      </w:r>
      <w:r w:rsidR="00831148" w:rsidRPr="0DE8A211">
        <w:rPr>
          <w:rFonts w:ascii="Times New Roman" w:eastAsia="Times New Roman" w:hAnsi="Times New Roman" w:cs="Times New Roman"/>
          <w:sz w:val="24"/>
          <w:szCs w:val="24"/>
        </w:rPr>
        <w:t xml:space="preserve"> American Airlines</w:t>
      </w:r>
      <w:r w:rsidRPr="0DE8A211">
        <w:rPr>
          <w:rFonts w:ascii="Times New Roman" w:eastAsia="Times New Roman" w:hAnsi="Times New Roman" w:cs="Times New Roman"/>
          <w:sz w:val="24"/>
          <w:szCs w:val="24"/>
        </w:rPr>
        <w:t xml:space="preserve"> </w:t>
      </w:r>
      <w:r w:rsidR="7F619331" w:rsidRPr="372ED4DC">
        <w:rPr>
          <w:rFonts w:ascii="Times New Roman" w:eastAsia="Times New Roman" w:hAnsi="Times New Roman" w:cs="Times New Roman"/>
          <w:sz w:val="24"/>
          <w:szCs w:val="24"/>
        </w:rPr>
        <w:t xml:space="preserve">Bag </w:t>
      </w:r>
      <w:r w:rsidR="65A66CD6" w:rsidRPr="372ED4DC">
        <w:rPr>
          <w:rFonts w:ascii="Times New Roman" w:eastAsia="Times New Roman" w:hAnsi="Times New Roman" w:cs="Times New Roman"/>
          <w:sz w:val="24"/>
          <w:szCs w:val="24"/>
        </w:rPr>
        <w:t>Room</w:t>
      </w:r>
      <w:r w:rsidRPr="0DE8A211">
        <w:rPr>
          <w:rFonts w:ascii="Times New Roman" w:eastAsia="Times New Roman" w:hAnsi="Times New Roman" w:cs="Times New Roman"/>
          <w:sz w:val="24"/>
          <w:szCs w:val="24"/>
        </w:rPr>
        <w:t xml:space="preserve"> Operations </w:t>
      </w:r>
      <w:r w:rsidR="00426AFC" w:rsidRPr="0DE8A211">
        <w:rPr>
          <w:rFonts w:ascii="Times New Roman" w:eastAsia="Times New Roman" w:hAnsi="Times New Roman" w:cs="Times New Roman"/>
          <w:sz w:val="24"/>
          <w:szCs w:val="24"/>
        </w:rPr>
        <w:t>Nationwide:</w:t>
      </w:r>
      <w:r w:rsidR="00FA1D71" w:rsidRPr="0DE8A211">
        <w:rPr>
          <w:rFonts w:ascii="Times New Roman" w:eastAsia="Times New Roman" w:hAnsi="Times New Roman" w:cs="Times New Roman"/>
          <w:sz w:val="24"/>
          <w:szCs w:val="24"/>
        </w:rPr>
        <w:t xml:space="preserve"> A Data-</w:t>
      </w:r>
      <w:r w:rsidR="00426AFC" w:rsidRPr="0DE8A211">
        <w:rPr>
          <w:rFonts w:ascii="Times New Roman" w:eastAsia="Times New Roman" w:hAnsi="Times New Roman" w:cs="Times New Roman"/>
          <w:sz w:val="24"/>
          <w:szCs w:val="24"/>
        </w:rPr>
        <w:t>Enabled</w:t>
      </w:r>
      <w:r w:rsidR="00831148" w:rsidRPr="0DE8A211">
        <w:rPr>
          <w:rFonts w:ascii="Times New Roman" w:eastAsia="Times New Roman" w:hAnsi="Times New Roman" w:cs="Times New Roman"/>
          <w:sz w:val="24"/>
          <w:szCs w:val="24"/>
        </w:rPr>
        <w:t xml:space="preserve"> </w:t>
      </w:r>
      <w:r w:rsidR="00426AFC" w:rsidRPr="0DE8A211">
        <w:rPr>
          <w:rFonts w:ascii="Times New Roman" w:eastAsia="Times New Roman" w:hAnsi="Times New Roman" w:cs="Times New Roman"/>
          <w:sz w:val="24"/>
          <w:szCs w:val="24"/>
        </w:rPr>
        <w:t>Approach</w:t>
      </w:r>
    </w:p>
    <w:p w14:paraId="05A3A145" w14:textId="77777777" w:rsidR="00A56E92" w:rsidRDefault="00A56E92" w:rsidP="0DE8A211">
      <w:pPr>
        <w:pStyle w:val="Subtitle"/>
        <w:rPr>
          <w:rFonts w:ascii="Times New Roman" w:eastAsia="Times New Roman" w:hAnsi="Times New Roman" w:cs="Times New Roman"/>
          <w:sz w:val="24"/>
          <w:szCs w:val="24"/>
        </w:rPr>
      </w:pPr>
    </w:p>
    <w:p w14:paraId="716E7F72" w14:textId="77777777" w:rsidR="00FD478C" w:rsidRDefault="00947691" w:rsidP="0DE8A211">
      <w:pPr>
        <w:pStyle w:val="Subtitle"/>
        <w:rPr>
          <w:rFonts w:ascii="Times New Roman" w:eastAsia="Times New Roman" w:hAnsi="Times New Roman" w:cs="Times New Roman"/>
          <w:sz w:val="24"/>
          <w:szCs w:val="24"/>
        </w:rPr>
      </w:pPr>
      <w:r w:rsidRPr="0DE8A211">
        <w:rPr>
          <w:rFonts w:ascii="Times New Roman" w:eastAsia="Times New Roman" w:hAnsi="Times New Roman" w:cs="Times New Roman"/>
          <w:sz w:val="24"/>
          <w:szCs w:val="24"/>
        </w:rPr>
        <w:t xml:space="preserve">Aamani Ramanathan </w:t>
      </w:r>
      <w:proofErr w:type="spellStart"/>
      <w:r w:rsidRPr="0DE8A211">
        <w:rPr>
          <w:rFonts w:ascii="Times New Roman" w:eastAsia="Times New Roman" w:hAnsi="Times New Roman" w:cs="Times New Roman"/>
          <w:sz w:val="24"/>
          <w:szCs w:val="24"/>
        </w:rPr>
        <w:t>Parthasarthy</w:t>
      </w:r>
      <w:proofErr w:type="spellEnd"/>
    </w:p>
    <w:p w14:paraId="371C3F23" w14:textId="77777777" w:rsidR="00947691" w:rsidRDefault="00947691" w:rsidP="0DE8A211">
      <w:pPr>
        <w:pStyle w:val="Subtitle"/>
        <w:rPr>
          <w:rFonts w:ascii="Times New Roman" w:eastAsia="Times New Roman" w:hAnsi="Times New Roman" w:cs="Times New Roman"/>
          <w:sz w:val="24"/>
          <w:szCs w:val="24"/>
        </w:rPr>
      </w:pPr>
      <w:r w:rsidRPr="0DE8A211">
        <w:rPr>
          <w:rFonts w:ascii="Times New Roman" w:eastAsia="Times New Roman" w:hAnsi="Times New Roman" w:cs="Times New Roman"/>
          <w:sz w:val="24"/>
          <w:szCs w:val="24"/>
        </w:rPr>
        <w:t>Mohammed Zubairuddin</w:t>
      </w:r>
    </w:p>
    <w:p w14:paraId="51AEEBF8" w14:textId="77777777" w:rsidR="00947691" w:rsidRDefault="00381CB2" w:rsidP="0DE8A211">
      <w:pPr>
        <w:pStyle w:val="Subtitle"/>
        <w:rPr>
          <w:rFonts w:ascii="Times New Roman" w:eastAsia="Times New Roman" w:hAnsi="Times New Roman" w:cs="Times New Roman"/>
          <w:sz w:val="24"/>
          <w:szCs w:val="24"/>
        </w:rPr>
      </w:pPr>
      <w:r w:rsidRPr="0DE8A211">
        <w:rPr>
          <w:rFonts w:ascii="Times New Roman" w:eastAsia="Times New Roman" w:hAnsi="Times New Roman" w:cs="Times New Roman"/>
          <w:sz w:val="24"/>
          <w:szCs w:val="24"/>
        </w:rPr>
        <w:t xml:space="preserve">Naga </w:t>
      </w:r>
      <w:r w:rsidR="0074767C" w:rsidRPr="0DE8A211">
        <w:rPr>
          <w:rFonts w:ascii="Times New Roman" w:eastAsia="Times New Roman" w:hAnsi="Times New Roman" w:cs="Times New Roman"/>
          <w:sz w:val="24"/>
          <w:szCs w:val="24"/>
        </w:rPr>
        <w:t xml:space="preserve">Praveena </w:t>
      </w:r>
      <w:r w:rsidRPr="0DE8A211">
        <w:rPr>
          <w:rFonts w:ascii="Times New Roman" w:eastAsia="Times New Roman" w:hAnsi="Times New Roman" w:cs="Times New Roman"/>
          <w:sz w:val="24"/>
          <w:szCs w:val="24"/>
        </w:rPr>
        <w:t>Koll</w:t>
      </w:r>
      <w:r w:rsidR="00553D8B" w:rsidRPr="0DE8A211">
        <w:rPr>
          <w:rFonts w:ascii="Times New Roman" w:eastAsia="Times New Roman" w:hAnsi="Times New Roman" w:cs="Times New Roman"/>
          <w:sz w:val="24"/>
          <w:szCs w:val="24"/>
        </w:rPr>
        <w:t>ipara</w:t>
      </w:r>
    </w:p>
    <w:p w14:paraId="3E9F6328" w14:textId="77777777" w:rsidR="00553D8B" w:rsidRPr="00553D8B" w:rsidRDefault="00553D8B" w:rsidP="0DE8A211">
      <w:pPr>
        <w:rPr>
          <w:rFonts w:ascii="Times New Roman" w:eastAsia="Times New Roman" w:hAnsi="Times New Roman" w:cs="Times New Roman"/>
          <w:sz w:val="24"/>
          <w:szCs w:val="24"/>
        </w:rPr>
      </w:pPr>
    </w:p>
    <w:p w14:paraId="03ABDC1D" w14:textId="77777777" w:rsidR="00FD478C" w:rsidRDefault="00947691" w:rsidP="0DE8A211">
      <w:pPr>
        <w:pStyle w:val="Subtitle"/>
        <w:rPr>
          <w:rFonts w:ascii="Times New Roman" w:eastAsia="Times New Roman" w:hAnsi="Times New Roman" w:cs="Times New Roman"/>
          <w:sz w:val="24"/>
          <w:szCs w:val="24"/>
        </w:rPr>
      </w:pPr>
      <w:r w:rsidRPr="0DE8A211">
        <w:rPr>
          <w:rFonts w:ascii="Times New Roman" w:eastAsia="Times New Roman" w:hAnsi="Times New Roman" w:cs="Times New Roman"/>
          <w:sz w:val="24"/>
          <w:szCs w:val="24"/>
        </w:rPr>
        <w:t>University of North Texas</w:t>
      </w:r>
      <w:r w:rsidR="00553D8B" w:rsidRPr="0DE8A211">
        <w:rPr>
          <w:rFonts w:ascii="Times New Roman" w:eastAsia="Times New Roman" w:hAnsi="Times New Roman" w:cs="Times New Roman"/>
          <w:sz w:val="24"/>
          <w:szCs w:val="24"/>
        </w:rPr>
        <w:t>, Denton, Texas</w:t>
      </w:r>
    </w:p>
    <w:p w14:paraId="7327EB32" w14:textId="7529615D" w:rsidR="00553D8B" w:rsidRDefault="005111AE">
      <w:pPr>
        <w:ind w:firstLine="0"/>
        <w:jc w:val="center"/>
        <w:rPr>
          <w:rFonts w:ascii="Times New Roman" w:eastAsia="Times New Roman" w:hAnsi="Times New Roman" w:cs="Times New Roman"/>
          <w:sz w:val="24"/>
          <w:szCs w:val="24"/>
        </w:rPr>
        <w:pPrChange w:id="0" w:author="Author">
          <w:pPr/>
        </w:pPrChange>
      </w:pPr>
      <w:ins w:id="1" w:author="Author">
        <w:r>
          <w:rPr>
            <w:rFonts w:ascii="Times New Roman" w:eastAsia="Times New Roman" w:hAnsi="Times New Roman" w:cs="Times New Roman"/>
            <w:sz w:val="24"/>
            <w:szCs w:val="24"/>
          </w:rPr>
          <w:t xml:space="preserve">Dr. Denise </w:t>
        </w:r>
        <w:proofErr w:type="spellStart"/>
        <w:r>
          <w:rPr>
            <w:rFonts w:ascii="Times New Roman" w:eastAsia="Times New Roman" w:hAnsi="Times New Roman" w:cs="Times New Roman"/>
            <w:sz w:val="24"/>
            <w:szCs w:val="24"/>
          </w:rPr>
          <w:t>Philbot</w:t>
        </w:r>
      </w:ins>
      <w:proofErr w:type="spellEnd"/>
    </w:p>
    <w:p w14:paraId="5D76D2E0" w14:textId="3E22A397" w:rsidR="00FD478C" w:rsidRDefault="00947691" w:rsidP="0DE8A211">
      <w:pPr>
        <w:pStyle w:val="Subtitle"/>
        <w:rPr>
          <w:rFonts w:ascii="Times New Roman" w:eastAsia="Times New Roman" w:hAnsi="Times New Roman" w:cs="Times New Roman"/>
          <w:sz w:val="24"/>
          <w:szCs w:val="24"/>
        </w:rPr>
      </w:pPr>
      <w:r w:rsidRPr="0DE8A211">
        <w:rPr>
          <w:rFonts w:ascii="Times New Roman" w:eastAsia="Times New Roman" w:hAnsi="Times New Roman" w:cs="Times New Roman"/>
          <w:sz w:val="24"/>
          <w:szCs w:val="24"/>
        </w:rPr>
        <w:t xml:space="preserve">ADTA </w:t>
      </w:r>
      <w:r w:rsidR="00B54C98" w:rsidRPr="0DE8A211">
        <w:rPr>
          <w:rFonts w:ascii="Times New Roman" w:eastAsia="Times New Roman" w:hAnsi="Times New Roman" w:cs="Times New Roman"/>
          <w:sz w:val="24"/>
          <w:szCs w:val="24"/>
        </w:rPr>
        <w:t>59</w:t>
      </w:r>
      <w:r w:rsidR="000B0391">
        <w:rPr>
          <w:rFonts w:ascii="Times New Roman" w:eastAsia="Times New Roman" w:hAnsi="Times New Roman" w:cs="Times New Roman"/>
          <w:sz w:val="24"/>
          <w:szCs w:val="24"/>
        </w:rPr>
        <w:t>1</w:t>
      </w:r>
      <w:r w:rsidR="00B54C98" w:rsidRPr="0DE8A211">
        <w:rPr>
          <w:rFonts w:ascii="Times New Roman" w:eastAsia="Times New Roman" w:hAnsi="Times New Roman" w:cs="Times New Roman"/>
          <w:sz w:val="24"/>
          <w:szCs w:val="24"/>
        </w:rPr>
        <w:t>0:</w:t>
      </w:r>
      <w:r w:rsidRPr="0DE8A211">
        <w:rPr>
          <w:rFonts w:ascii="Times New Roman" w:eastAsia="Times New Roman" w:hAnsi="Times New Roman" w:cs="Times New Roman"/>
          <w:sz w:val="24"/>
          <w:szCs w:val="24"/>
        </w:rPr>
        <w:t xml:space="preserve"> Capstone Project</w:t>
      </w:r>
    </w:p>
    <w:p w14:paraId="3284C301" w14:textId="77777777" w:rsidR="717E282B" w:rsidRDefault="717E282B" w:rsidP="0DE8A211">
      <w:pPr>
        <w:rPr>
          <w:rFonts w:ascii="Times New Roman" w:eastAsia="Times New Roman" w:hAnsi="Times New Roman" w:cs="Times New Roman"/>
          <w:sz w:val="24"/>
          <w:szCs w:val="24"/>
        </w:rPr>
      </w:pPr>
    </w:p>
    <w:p w14:paraId="2A39B8DC" w14:textId="77777777" w:rsidR="717E282B" w:rsidRDefault="717E282B" w:rsidP="0DE8A211">
      <w:pPr>
        <w:rPr>
          <w:rFonts w:ascii="Times New Roman" w:eastAsia="Times New Roman" w:hAnsi="Times New Roman" w:cs="Times New Roman"/>
          <w:sz w:val="24"/>
          <w:szCs w:val="24"/>
        </w:rPr>
      </w:pPr>
    </w:p>
    <w:p w14:paraId="03758BF2" w14:textId="77777777" w:rsidR="709762D6" w:rsidRDefault="709762D6" w:rsidP="0DE8A211">
      <w:pPr>
        <w:rPr>
          <w:rFonts w:ascii="Times New Roman" w:eastAsia="Times New Roman" w:hAnsi="Times New Roman" w:cs="Times New Roman"/>
          <w:sz w:val="24"/>
          <w:szCs w:val="24"/>
        </w:rPr>
      </w:pPr>
    </w:p>
    <w:p w14:paraId="4F8662FC" w14:textId="77777777" w:rsidR="709762D6" w:rsidRDefault="709762D6" w:rsidP="0DE8A211">
      <w:pPr>
        <w:rPr>
          <w:rFonts w:ascii="Times New Roman" w:eastAsia="Times New Roman" w:hAnsi="Times New Roman" w:cs="Times New Roman"/>
          <w:sz w:val="24"/>
          <w:szCs w:val="24"/>
        </w:rPr>
      </w:pPr>
    </w:p>
    <w:p w14:paraId="71902D7E" w14:textId="77777777" w:rsidR="717E282B" w:rsidRDefault="717E282B" w:rsidP="0DE8A211">
      <w:pPr>
        <w:rPr>
          <w:rFonts w:ascii="Times New Roman" w:eastAsia="Times New Roman" w:hAnsi="Times New Roman" w:cs="Times New Roman"/>
          <w:sz w:val="24"/>
          <w:szCs w:val="24"/>
        </w:rPr>
      </w:pPr>
    </w:p>
    <w:p w14:paraId="432E33B5" w14:textId="77777777" w:rsidR="00831E7B" w:rsidRDefault="00831E7B" w:rsidP="0DE8A211">
      <w:pPr>
        <w:spacing w:after="160"/>
        <w:ind w:firstLine="0"/>
        <w:rPr>
          <w:rFonts w:ascii="Times New Roman" w:eastAsia="Times New Roman" w:hAnsi="Times New Roman" w:cs="Times New Roman"/>
          <w:sz w:val="24"/>
          <w:szCs w:val="24"/>
        </w:rPr>
      </w:pPr>
      <w:r w:rsidRPr="0DE8A211">
        <w:rPr>
          <w:rFonts w:ascii="Times New Roman" w:eastAsia="Times New Roman" w:hAnsi="Times New Roman" w:cs="Times New Roman"/>
          <w:sz w:val="24"/>
          <w:szCs w:val="24"/>
        </w:rPr>
        <w:br w:type="page"/>
      </w:r>
    </w:p>
    <w:sdt>
      <w:sdtPr>
        <w:rPr>
          <w:rFonts w:asciiTheme="minorHAnsi" w:eastAsiaTheme="minorHAnsi" w:hAnsiTheme="minorHAnsi" w:cstheme="minorBidi"/>
          <w:color w:val="auto"/>
          <w:sz w:val="22"/>
          <w:szCs w:val="22"/>
        </w:rPr>
        <w:id w:val="1092665578"/>
        <w:docPartObj>
          <w:docPartGallery w:val="Table of Contents"/>
          <w:docPartUnique/>
        </w:docPartObj>
      </w:sdtPr>
      <w:sdtEndPr>
        <w:rPr>
          <w:b/>
          <w:bCs/>
          <w:noProof/>
        </w:rPr>
      </w:sdtEndPr>
      <w:sdtContent>
        <w:p w14:paraId="68C657F2" w14:textId="1767DA3A" w:rsidR="00527F6B" w:rsidRDefault="007B6E27" w:rsidP="007B6E27">
          <w:pPr>
            <w:pStyle w:val="TOCHeading"/>
            <w:jc w:val="center"/>
          </w:pPr>
          <w:r>
            <w:t xml:space="preserve">Table of </w:t>
          </w:r>
          <w:r w:rsidR="00527F6B">
            <w:t>Contents</w:t>
          </w:r>
        </w:p>
        <w:p w14:paraId="5235DC27" w14:textId="633B019F" w:rsidR="009E6A6D" w:rsidRDefault="00527F6B">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52880084" w:history="1">
            <w:r w:rsidR="009E6A6D" w:rsidRPr="009C2ECA">
              <w:rPr>
                <w:rStyle w:val="Hyperlink"/>
                <w:rFonts w:ascii="Times New Roman" w:eastAsia="Times New Roman" w:hAnsi="Times New Roman" w:cs="Times New Roman"/>
                <w:noProof/>
              </w:rPr>
              <w:t>CHAPTER 1: CONCEPT PAPER</w:t>
            </w:r>
            <w:r w:rsidR="009E6A6D">
              <w:rPr>
                <w:noProof/>
                <w:webHidden/>
              </w:rPr>
              <w:tab/>
            </w:r>
            <w:r w:rsidR="009E6A6D">
              <w:rPr>
                <w:noProof/>
                <w:webHidden/>
              </w:rPr>
              <w:fldChar w:fldCharType="begin"/>
            </w:r>
            <w:r w:rsidR="009E6A6D">
              <w:rPr>
                <w:noProof/>
                <w:webHidden/>
              </w:rPr>
              <w:instrText xml:space="preserve"> PAGEREF _Toc152880084 \h </w:instrText>
            </w:r>
            <w:r w:rsidR="009E6A6D">
              <w:rPr>
                <w:noProof/>
                <w:webHidden/>
              </w:rPr>
            </w:r>
            <w:r w:rsidR="009E6A6D">
              <w:rPr>
                <w:noProof/>
                <w:webHidden/>
              </w:rPr>
              <w:fldChar w:fldCharType="separate"/>
            </w:r>
            <w:r w:rsidR="009E6A6D">
              <w:rPr>
                <w:noProof/>
                <w:webHidden/>
              </w:rPr>
              <w:t>3</w:t>
            </w:r>
            <w:r w:rsidR="009E6A6D">
              <w:rPr>
                <w:noProof/>
                <w:webHidden/>
              </w:rPr>
              <w:fldChar w:fldCharType="end"/>
            </w:r>
          </w:hyperlink>
        </w:p>
        <w:p w14:paraId="774BA100" w14:textId="19948F73" w:rsidR="009E6A6D" w:rsidRDefault="00000000">
          <w:pPr>
            <w:pStyle w:val="TOC2"/>
            <w:tabs>
              <w:tab w:val="right" w:leader="dot" w:pos="9350"/>
            </w:tabs>
            <w:rPr>
              <w:rFonts w:eastAsiaTheme="minorEastAsia"/>
              <w:noProof/>
              <w:kern w:val="2"/>
              <w14:ligatures w14:val="standardContextual"/>
            </w:rPr>
          </w:pPr>
          <w:hyperlink w:anchor="_Toc152880085" w:history="1">
            <w:r w:rsidR="009E6A6D" w:rsidRPr="009C2ECA">
              <w:rPr>
                <w:rStyle w:val="Hyperlink"/>
                <w:rFonts w:ascii="Times New Roman" w:hAnsi="Times New Roman" w:cs="Times New Roman"/>
                <w:noProof/>
              </w:rPr>
              <w:t>Introduction</w:t>
            </w:r>
            <w:r w:rsidR="009E6A6D">
              <w:rPr>
                <w:noProof/>
                <w:webHidden/>
              </w:rPr>
              <w:tab/>
            </w:r>
            <w:r w:rsidR="009E6A6D">
              <w:rPr>
                <w:noProof/>
                <w:webHidden/>
              </w:rPr>
              <w:fldChar w:fldCharType="begin"/>
            </w:r>
            <w:r w:rsidR="009E6A6D">
              <w:rPr>
                <w:noProof/>
                <w:webHidden/>
              </w:rPr>
              <w:instrText xml:space="preserve"> PAGEREF _Toc152880085 \h </w:instrText>
            </w:r>
            <w:r w:rsidR="009E6A6D">
              <w:rPr>
                <w:noProof/>
                <w:webHidden/>
              </w:rPr>
            </w:r>
            <w:r w:rsidR="009E6A6D">
              <w:rPr>
                <w:noProof/>
                <w:webHidden/>
              </w:rPr>
              <w:fldChar w:fldCharType="separate"/>
            </w:r>
            <w:r w:rsidR="009E6A6D">
              <w:rPr>
                <w:noProof/>
                <w:webHidden/>
              </w:rPr>
              <w:t>4</w:t>
            </w:r>
            <w:r w:rsidR="009E6A6D">
              <w:rPr>
                <w:noProof/>
                <w:webHidden/>
              </w:rPr>
              <w:fldChar w:fldCharType="end"/>
            </w:r>
          </w:hyperlink>
        </w:p>
        <w:p w14:paraId="2B6C7F3A" w14:textId="1438063A" w:rsidR="009E6A6D" w:rsidRDefault="00000000">
          <w:pPr>
            <w:pStyle w:val="TOC1"/>
            <w:tabs>
              <w:tab w:val="right" w:leader="dot" w:pos="9350"/>
            </w:tabs>
            <w:rPr>
              <w:rFonts w:eastAsiaTheme="minorEastAsia"/>
              <w:noProof/>
              <w:kern w:val="2"/>
              <w14:ligatures w14:val="standardContextual"/>
            </w:rPr>
          </w:pPr>
          <w:hyperlink w:anchor="_Toc152880086" w:history="1">
            <w:r w:rsidR="009E6A6D" w:rsidRPr="009C2ECA">
              <w:rPr>
                <w:rStyle w:val="Hyperlink"/>
                <w:rFonts w:ascii="Times New Roman" w:eastAsia="Times New Roman" w:hAnsi="Times New Roman" w:cs="Times New Roman"/>
                <w:noProof/>
              </w:rPr>
              <w:t>Problem Statement</w:t>
            </w:r>
            <w:r w:rsidR="009E6A6D">
              <w:rPr>
                <w:noProof/>
                <w:webHidden/>
              </w:rPr>
              <w:tab/>
            </w:r>
            <w:r w:rsidR="009E6A6D">
              <w:rPr>
                <w:noProof/>
                <w:webHidden/>
              </w:rPr>
              <w:fldChar w:fldCharType="begin"/>
            </w:r>
            <w:r w:rsidR="009E6A6D">
              <w:rPr>
                <w:noProof/>
                <w:webHidden/>
              </w:rPr>
              <w:instrText xml:space="preserve"> PAGEREF _Toc152880086 \h </w:instrText>
            </w:r>
            <w:r w:rsidR="009E6A6D">
              <w:rPr>
                <w:noProof/>
                <w:webHidden/>
              </w:rPr>
            </w:r>
            <w:r w:rsidR="009E6A6D">
              <w:rPr>
                <w:noProof/>
                <w:webHidden/>
              </w:rPr>
              <w:fldChar w:fldCharType="separate"/>
            </w:r>
            <w:r w:rsidR="009E6A6D">
              <w:rPr>
                <w:noProof/>
                <w:webHidden/>
              </w:rPr>
              <w:t>5</w:t>
            </w:r>
            <w:r w:rsidR="009E6A6D">
              <w:rPr>
                <w:noProof/>
                <w:webHidden/>
              </w:rPr>
              <w:fldChar w:fldCharType="end"/>
            </w:r>
          </w:hyperlink>
        </w:p>
        <w:p w14:paraId="7C59A238" w14:textId="42DFBFC1" w:rsidR="009E6A6D" w:rsidRDefault="00000000">
          <w:pPr>
            <w:pStyle w:val="TOC2"/>
            <w:tabs>
              <w:tab w:val="right" w:leader="dot" w:pos="9350"/>
            </w:tabs>
            <w:rPr>
              <w:rFonts w:eastAsiaTheme="minorEastAsia"/>
              <w:noProof/>
              <w:kern w:val="2"/>
              <w14:ligatures w14:val="standardContextual"/>
            </w:rPr>
          </w:pPr>
          <w:hyperlink w:anchor="_Toc152880087" w:history="1">
            <w:r w:rsidR="009E6A6D" w:rsidRPr="009C2ECA">
              <w:rPr>
                <w:rStyle w:val="Hyperlink"/>
                <w:rFonts w:ascii="Times New Roman" w:hAnsi="Times New Roman" w:cs="Times New Roman"/>
                <w:noProof/>
              </w:rPr>
              <w:t>Research questions</w:t>
            </w:r>
            <w:r w:rsidR="009E6A6D">
              <w:rPr>
                <w:noProof/>
                <w:webHidden/>
              </w:rPr>
              <w:tab/>
            </w:r>
            <w:r w:rsidR="009E6A6D">
              <w:rPr>
                <w:noProof/>
                <w:webHidden/>
              </w:rPr>
              <w:fldChar w:fldCharType="begin"/>
            </w:r>
            <w:r w:rsidR="009E6A6D">
              <w:rPr>
                <w:noProof/>
                <w:webHidden/>
              </w:rPr>
              <w:instrText xml:space="preserve"> PAGEREF _Toc152880087 \h </w:instrText>
            </w:r>
            <w:r w:rsidR="009E6A6D">
              <w:rPr>
                <w:noProof/>
                <w:webHidden/>
              </w:rPr>
            </w:r>
            <w:r w:rsidR="009E6A6D">
              <w:rPr>
                <w:noProof/>
                <w:webHidden/>
              </w:rPr>
              <w:fldChar w:fldCharType="separate"/>
            </w:r>
            <w:r w:rsidR="009E6A6D">
              <w:rPr>
                <w:noProof/>
                <w:webHidden/>
              </w:rPr>
              <w:t>6</w:t>
            </w:r>
            <w:r w:rsidR="009E6A6D">
              <w:rPr>
                <w:noProof/>
                <w:webHidden/>
              </w:rPr>
              <w:fldChar w:fldCharType="end"/>
            </w:r>
          </w:hyperlink>
        </w:p>
        <w:p w14:paraId="15B1297E" w14:textId="35D9D62A" w:rsidR="009E6A6D" w:rsidRDefault="00000000">
          <w:pPr>
            <w:pStyle w:val="TOC1"/>
            <w:tabs>
              <w:tab w:val="right" w:leader="dot" w:pos="9350"/>
            </w:tabs>
            <w:rPr>
              <w:rFonts w:eastAsiaTheme="minorEastAsia"/>
              <w:noProof/>
              <w:kern w:val="2"/>
              <w14:ligatures w14:val="standardContextual"/>
            </w:rPr>
          </w:pPr>
          <w:hyperlink w:anchor="_Toc152880088" w:history="1">
            <w:r w:rsidR="009E6A6D" w:rsidRPr="009C2ECA">
              <w:rPr>
                <w:rStyle w:val="Hyperlink"/>
                <w:rFonts w:ascii="Times New Roman" w:eastAsia="Times New Roman" w:hAnsi="Times New Roman" w:cs="Times New Roman"/>
                <w:noProof/>
              </w:rPr>
              <w:t>CHAPTER 2: LITERATURE REVIEW</w:t>
            </w:r>
            <w:r w:rsidR="009E6A6D">
              <w:rPr>
                <w:noProof/>
                <w:webHidden/>
              </w:rPr>
              <w:tab/>
            </w:r>
            <w:r w:rsidR="009E6A6D">
              <w:rPr>
                <w:noProof/>
                <w:webHidden/>
              </w:rPr>
              <w:fldChar w:fldCharType="begin"/>
            </w:r>
            <w:r w:rsidR="009E6A6D">
              <w:rPr>
                <w:noProof/>
                <w:webHidden/>
              </w:rPr>
              <w:instrText xml:space="preserve"> PAGEREF _Toc152880088 \h </w:instrText>
            </w:r>
            <w:r w:rsidR="009E6A6D">
              <w:rPr>
                <w:noProof/>
                <w:webHidden/>
              </w:rPr>
            </w:r>
            <w:r w:rsidR="009E6A6D">
              <w:rPr>
                <w:noProof/>
                <w:webHidden/>
              </w:rPr>
              <w:fldChar w:fldCharType="separate"/>
            </w:r>
            <w:r w:rsidR="009E6A6D">
              <w:rPr>
                <w:noProof/>
                <w:webHidden/>
              </w:rPr>
              <w:t>8</w:t>
            </w:r>
            <w:r w:rsidR="009E6A6D">
              <w:rPr>
                <w:noProof/>
                <w:webHidden/>
              </w:rPr>
              <w:fldChar w:fldCharType="end"/>
            </w:r>
          </w:hyperlink>
        </w:p>
        <w:p w14:paraId="48919705" w14:textId="6D92B80D" w:rsidR="009E6A6D" w:rsidRDefault="00000000">
          <w:pPr>
            <w:pStyle w:val="TOC1"/>
            <w:tabs>
              <w:tab w:val="right" w:leader="dot" w:pos="9350"/>
            </w:tabs>
            <w:rPr>
              <w:rFonts w:eastAsiaTheme="minorEastAsia"/>
              <w:noProof/>
              <w:kern w:val="2"/>
              <w14:ligatures w14:val="standardContextual"/>
            </w:rPr>
          </w:pPr>
          <w:hyperlink w:anchor="_Toc152880089" w:history="1">
            <w:r w:rsidR="009E6A6D" w:rsidRPr="009C2ECA">
              <w:rPr>
                <w:rStyle w:val="Hyperlink"/>
                <w:rFonts w:ascii="Times New Roman" w:eastAsia="Times New Roman" w:hAnsi="Times New Roman" w:cs="Times New Roman"/>
                <w:noProof/>
              </w:rPr>
              <w:t>Previous Theories and Research in the Field</w:t>
            </w:r>
            <w:r w:rsidR="009E6A6D">
              <w:rPr>
                <w:noProof/>
                <w:webHidden/>
              </w:rPr>
              <w:tab/>
            </w:r>
            <w:r w:rsidR="009E6A6D">
              <w:rPr>
                <w:noProof/>
                <w:webHidden/>
              </w:rPr>
              <w:fldChar w:fldCharType="begin"/>
            </w:r>
            <w:r w:rsidR="009E6A6D">
              <w:rPr>
                <w:noProof/>
                <w:webHidden/>
              </w:rPr>
              <w:instrText xml:space="preserve"> PAGEREF _Toc152880089 \h </w:instrText>
            </w:r>
            <w:r w:rsidR="009E6A6D">
              <w:rPr>
                <w:noProof/>
                <w:webHidden/>
              </w:rPr>
            </w:r>
            <w:r w:rsidR="009E6A6D">
              <w:rPr>
                <w:noProof/>
                <w:webHidden/>
              </w:rPr>
              <w:fldChar w:fldCharType="separate"/>
            </w:r>
            <w:r w:rsidR="009E6A6D">
              <w:rPr>
                <w:noProof/>
                <w:webHidden/>
              </w:rPr>
              <w:t>9</w:t>
            </w:r>
            <w:r w:rsidR="009E6A6D">
              <w:rPr>
                <w:noProof/>
                <w:webHidden/>
              </w:rPr>
              <w:fldChar w:fldCharType="end"/>
            </w:r>
          </w:hyperlink>
        </w:p>
        <w:p w14:paraId="145B8944" w14:textId="4A45C8A7" w:rsidR="009E6A6D" w:rsidRDefault="00000000">
          <w:pPr>
            <w:pStyle w:val="TOC1"/>
            <w:tabs>
              <w:tab w:val="right" w:leader="dot" w:pos="9350"/>
            </w:tabs>
            <w:rPr>
              <w:rFonts w:eastAsiaTheme="minorEastAsia"/>
              <w:noProof/>
              <w:kern w:val="2"/>
              <w14:ligatures w14:val="standardContextual"/>
            </w:rPr>
          </w:pPr>
          <w:hyperlink w:anchor="_Toc152880090" w:history="1">
            <w:r w:rsidR="009E6A6D" w:rsidRPr="009C2ECA">
              <w:rPr>
                <w:rStyle w:val="Hyperlink"/>
                <w:rFonts w:ascii="Times New Roman" w:eastAsia="Times New Roman" w:hAnsi="Times New Roman" w:cs="Times New Roman"/>
                <w:noProof/>
              </w:rPr>
              <w:t>CHAPTER 3: METHODOLOGY</w:t>
            </w:r>
            <w:r w:rsidR="009E6A6D">
              <w:rPr>
                <w:noProof/>
                <w:webHidden/>
              </w:rPr>
              <w:tab/>
            </w:r>
            <w:r w:rsidR="009E6A6D">
              <w:rPr>
                <w:noProof/>
                <w:webHidden/>
              </w:rPr>
              <w:fldChar w:fldCharType="begin"/>
            </w:r>
            <w:r w:rsidR="009E6A6D">
              <w:rPr>
                <w:noProof/>
                <w:webHidden/>
              </w:rPr>
              <w:instrText xml:space="preserve"> PAGEREF _Toc152880090 \h </w:instrText>
            </w:r>
            <w:r w:rsidR="009E6A6D">
              <w:rPr>
                <w:noProof/>
                <w:webHidden/>
              </w:rPr>
            </w:r>
            <w:r w:rsidR="009E6A6D">
              <w:rPr>
                <w:noProof/>
                <w:webHidden/>
              </w:rPr>
              <w:fldChar w:fldCharType="separate"/>
            </w:r>
            <w:r w:rsidR="009E6A6D">
              <w:rPr>
                <w:noProof/>
                <w:webHidden/>
              </w:rPr>
              <w:t>16</w:t>
            </w:r>
            <w:r w:rsidR="009E6A6D">
              <w:rPr>
                <w:noProof/>
                <w:webHidden/>
              </w:rPr>
              <w:fldChar w:fldCharType="end"/>
            </w:r>
          </w:hyperlink>
        </w:p>
        <w:p w14:paraId="16AD9F24" w14:textId="6E2C0669" w:rsidR="009E6A6D" w:rsidRDefault="00000000">
          <w:pPr>
            <w:pStyle w:val="TOC2"/>
            <w:tabs>
              <w:tab w:val="right" w:leader="dot" w:pos="9350"/>
            </w:tabs>
            <w:rPr>
              <w:rFonts w:eastAsiaTheme="minorEastAsia"/>
              <w:noProof/>
              <w:kern w:val="2"/>
              <w14:ligatures w14:val="standardContextual"/>
            </w:rPr>
          </w:pPr>
          <w:hyperlink w:anchor="_Toc152880091" w:history="1">
            <w:r w:rsidR="009E6A6D" w:rsidRPr="009C2ECA">
              <w:rPr>
                <w:rStyle w:val="Hyperlink"/>
                <w:rFonts w:ascii="Times New Roman" w:hAnsi="Times New Roman" w:cs="Times New Roman"/>
                <w:noProof/>
              </w:rPr>
              <w:t>Data Description</w:t>
            </w:r>
            <w:r w:rsidR="009E6A6D">
              <w:rPr>
                <w:noProof/>
                <w:webHidden/>
              </w:rPr>
              <w:tab/>
            </w:r>
            <w:r w:rsidR="009E6A6D">
              <w:rPr>
                <w:noProof/>
                <w:webHidden/>
              </w:rPr>
              <w:fldChar w:fldCharType="begin"/>
            </w:r>
            <w:r w:rsidR="009E6A6D">
              <w:rPr>
                <w:noProof/>
                <w:webHidden/>
              </w:rPr>
              <w:instrText xml:space="preserve"> PAGEREF _Toc152880091 \h </w:instrText>
            </w:r>
            <w:r w:rsidR="009E6A6D">
              <w:rPr>
                <w:noProof/>
                <w:webHidden/>
              </w:rPr>
            </w:r>
            <w:r w:rsidR="009E6A6D">
              <w:rPr>
                <w:noProof/>
                <w:webHidden/>
              </w:rPr>
              <w:fldChar w:fldCharType="separate"/>
            </w:r>
            <w:r w:rsidR="009E6A6D">
              <w:rPr>
                <w:noProof/>
                <w:webHidden/>
              </w:rPr>
              <w:t>16</w:t>
            </w:r>
            <w:r w:rsidR="009E6A6D">
              <w:rPr>
                <w:noProof/>
                <w:webHidden/>
              </w:rPr>
              <w:fldChar w:fldCharType="end"/>
            </w:r>
          </w:hyperlink>
        </w:p>
        <w:p w14:paraId="1DBEECB7" w14:textId="22057BC7" w:rsidR="009E6A6D" w:rsidRDefault="00000000">
          <w:pPr>
            <w:pStyle w:val="TOC2"/>
            <w:tabs>
              <w:tab w:val="right" w:leader="dot" w:pos="9350"/>
            </w:tabs>
            <w:rPr>
              <w:rFonts w:eastAsiaTheme="minorEastAsia"/>
              <w:noProof/>
              <w:kern w:val="2"/>
              <w14:ligatures w14:val="standardContextual"/>
            </w:rPr>
          </w:pPr>
          <w:hyperlink w:anchor="_Toc152880092" w:history="1">
            <w:r w:rsidR="009E6A6D" w:rsidRPr="009C2ECA">
              <w:rPr>
                <w:rStyle w:val="Hyperlink"/>
                <w:rFonts w:ascii="Times New Roman" w:hAnsi="Times New Roman" w:cs="Times New Roman"/>
                <w:noProof/>
              </w:rPr>
              <w:t>Data Collection</w:t>
            </w:r>
            <w:r w:rsidR="009E6A6D">
              <w:rPr>
                <w:noProof/>
                <w:webHidden/>
              </w:rPr>
              <w:tab/>
            </w:r>
            <w:r w:rsidR="009E6A6D">
              <w:rPr>
                <w:noProof/>
                <w:webHidden/>
              </w:rPr>
              <w:fldChar w:fldCharType="begin"/>
            </w:r>
            <w:r w:rsidR="009E6A6D">
              <w:rPr>
                <w:noProof/>
                <w:webHidden/>
              </w:rPr>
              <w:instrText xml:space="preserve"> PAGEREF _Toc152880092 \h </w:instrText>
            </w:r>
            <w:r w:rsidR="009E6A6D">
              <w:rPr>
                <w:noProof/>
                <w:webHidden/>
              </w:rPr>
            </w:r>
            <w:r w:rsidR="009E6A6D">
              <w:rPr>
                <w:noProof/>
                <w:webHidden/>
              </w:rPr>
              <w:fldChar w:fldCharType="separate"/>
            </w:r>
            <w:r w:rsidR="009E6A6D">
              <w:rPr>
                <w:noProof/>
                <w:webHidden/>
              </w:rPr>
              <w:t>17</w:t>
            </w:r>
            <w:r w:rsidR="009E6A6D">
              <w:rPr>
                <w:noProof/>
                <w:webHidden/>
              </w:rPr>
              <w:fldChar w:fldCharType="end"/>
            </w:r>
          </w:hyperlink>
        </w:p>
        <w:p w14:paraId="408BEAA4" w14:textId="576C1B07" w:rsidR="009E6A6D" w:rsidRDefault="00000000">
          <w:pPr>
            <w:pStyle w:val="TOC2"/>
            <w:tabs>
              <w:tab w:val="right" w:leader="dot" w:pos="9350"/>
            </w:tabs>
            <w:rPr>
              <w:rFonts w:eastAsiaTheme="minorEastAsia"/>
              <w:noProof/>
              <w:kern w:val="2"/>
              <w14:ligatures w14:val="standardContextual"/>
            </w:rPr>
          </w:pPr>
          <w:hyperlink w:anchor="_Toc152880093" w:history="1">
            <w:r w:rsidR="009E6A6D" w:rsidRPr="009C2ECA">
              <w:rPr>
                <w:rStyle w:val="Hyperlink"/>
                <w:rFonts w:ascii="Times New Roman" w:hAnsi="Times New Roman" w:cs="Times New Roman"/>
                <w:noProof/>
              </w:rPr>
              <w:t>Data Wrangling</w:t>
            </w:r>
            <w:r w:rsidR="009E6A6D">
              <w:rPr>
                <w:noProof/>
                <w:webHidden/>
              </w:rPr>
              <w:tab/>
            </w:r>
            <w:r w:rsidR="009E6A6D">
              <w:rPr>
                <w:noProof/>
                <w:webHidden/>
              </w:rPr>
              <w:fldChar w:fldCharType="begin"/>
            </w:r>
            <w:r w:rsidR="009E6A6D">
              <w:rPr>
                <w:noProof/>
                <w:webHidden/>
              </w:rPr>
              <w:instrText xml:space="preserve"> PAGEREF _Toc152880093 \h </w:instrText>
            </w:r>
            <w:r w:rsidR="009E6A6D">
              <w:rPr>
                <w:noProof/>
                <w:webHidden/>
              </w:rPr>
            </w:r>
            <w:r w:rsidR="009E6A6D">
              <w:rPr>
                <w:noProof/>
                <w:webHidden/>
              </w:rPr>
              <w:fldChar w:fldCharType="separate"/>
            </w:r>
            <w:r w:rsidR="009E6A6D">
              <w:rPr>
                <w:noProof/>
                <w:webHidden/>
              </w:rPr>
              <w:t>18</w:t>
            </w:r>
            <w:r w:rsidR="009E6A6D">
              <w:rPr>
                <w:noProof/>
                <w:webHidden/>
              </w:rPr>
              <w:fldChar w:fldCharType="end"/>
            </w:r>
          </w:hyperlink>
        </w:p>
        <w:p w14:paraId="52B57E54" w14:textId="38300C20" w:rsidR="009E6A6D" w:rsidRDefault="00000000">
          <w:pPr>
            <w:pStyle w:val="TOC2"/>
            <w:tabs>
              <w:tab w:val="right" w:leader="dot" w:pos="9350"/>
            </w:tabs>
            <w:rPr>
              <w:rFonts w:eastAsiaTheme="minorEastAsia"/>
              <w:noProof/>
              <w:kern w:val="2"/>
              <w14:ligatures w14:val="standardContextual"/>
            </w:rPr>
          </w:pPr>
          <w:hyperlink w:anchor="_Toc152880094" w:history="1">
            <w:r w:rsidR="009E6A6D" w:rsidRPr="009C2ECA">
              <w:rPr>
                <w:rStyle w:val="Hyperlink"/>
                <w:rFonts w:ascii="Times New Roman" w:hAnsi="Times New Roman" w:cs="Times New Roman"/>
                <w:noProof/>
              </w:rPr>
              <w:t>Tools</w:t>
            </w:r>
            <w:r w:rsidR="009E6A6D">
              <w:rPr>
                <w:noProof/>
                <w:webHidden/>
              </w:rPr>
              <w:tab/>
            </w:r>
            <w:r w:rsidR="009E6A6D">
              <w:rPr>
                <w:noProof/>
                <w:webHidden/>
              </w:rPr>
              <w:fldChar w:fldCharType="begin"/>
            </w:r>
            <w:r w:rsidR="009E6A6D">
              <w:rPr>
                <w:noProof/>
                <w:webHidden/>
              </w:rPr>
              <w:instrText xml:space="preserve"> PAGEREF _Toc152880094 \h </w:instrText>
            </w:r>
            <w:r w:rsidR="009E6A6D">
              <w:rPr>
                <w:noProof/>
                <w:webHidden/>
              </w:rPr>
            </w:r>
            <w:r w:rsidR="009E6A6D">
              <w:rPr>
                <w:noProof/>
                <w:webHidden/>
              </w:rPr>
              <w:fldChar w:fldCharType="separate"/>
            </w:r>
            <w:r w:rsidR="009E6A6D">
              <w:rPr>
                <w:noProof/>
                <w:webHidden/>
              </w:rPr>
              <w:t>19</w:t>
            </w:r>
            <w:r w:rsidR="009E6A6D">
              <w:rPr>
                <w:noProof/>
                <w:webHidden/>
              </w:rPr>
              <w:fldChar w:fldCharType="end"/>
            </w:r>
          </w:hyperlink>
        </w:p>
        <w:p w14:paraId="17BC33CF" w14:textId="59D389BB" w:rsidR="009E6A6D" w:rsidRDefault="00000000">
          <w:pPr>
            <w:pStyle w:val="TOC2"/>
            <w:tabs>
              <w:tab w:val="right" w:leader="dot" w:pos="9350"/>
            </w:tabs>
            <w:rPr>
              <w:rFonts w:eastAsiaTheme="minorEastAsia"/>
              <w:noProof/>
              <w:kern w:val="2"/>
              <w14:ligatures w14:val="standardContextual"/>
            </w:rPr>
          </w:pPr>
          <w:hyperlink w:anchor="_Toc152880095" w:history="1">
            <w:r w:rsidR="009E6A6D" w:rsidRPr="009C2ECA">
              <w:rPr>
                <w:rStyle w:val="Hyperlink"/>
                <w:rFonts w:ascii="Times New Roman" w:hAnsi="Times New Roman" w:cs="Times New Roman"/>
                <w:noProof/>
              </w:rPr>
              <w:t>Exploratory Data Analysis (EDA)</w:t>
            </w:r>
            <w:r w:rsidR="009E6A6D">
              <w:rPr>
                <w:noProof/>
                <w:webHidden/>
              </w:rPr>
              <w:tab/>
            </w:r>
            <w:r w:rsidR="009E6A6D">
              <w:rPr>
                <w:noProof/>
                <w:webHidden/>
              </w:rPr>
              <w:fldChar w:fldCharType="begin"/>
            </w:r>
            <w:r w:rsidR="009E6A6D">
              <w:rPr>
                <w:noProof/>
                <w:webHidden/>
              </w:rPr>
              <w:instrText xml:space="preserve"> PAGEREF _Toc152880095 \h </w:instrText>
            </w:r>
            <w:r w:rsidR="009E6A6D">
              <w:rPr>
                <w:noProof/>
                <w:webHidden/>
              </w:rPr>
            </w:r>
            <w:r w:rsidR="009E6A6D">
              <w:rPr>
                <w:noProof/>
                <w:webHidden/>
              </w:rPr>
              <w:fldChar w:fldCharType="separate"/>
            </w:r>
            <w:r w:rsidR="009E6A6D">
              <w:rPr>
                <w:noProof/>
                <w:webHidden/>
              </w:rPr>
              <w:t>19</w:t>
            </w:r>
            <w:r w:rsidR="009E6A6D">
              <w:rPr>
                <w:noProof/>
                <w:webHidden/>
              </w:rPr>
              <w:fldChar w:fldCharType="end"/>
            </w:r>
          </w:hyperlink>
        </w:p>
        <w:p w14:paraId="2A1C5721" w14:textId="311C067D" w:rsidR="009E6A6D" w:rsidRDefault="00000000">
          <w:pPr>
            <w:pStyle w:val="TOC3"/>
            <w:tabs>
              <w:tab w:val="right" w:leader="dot" w:pos="9350"/>
            </w:tabs>
            <w:rPr>
              <w:rFonts w:eastAsiaTheme="minorEastAsia"/>
              <w:noProof/>
              <w:kern w:val="2"/>
              <w14:ligatures w14:val="standardContextual"/>
            </w:rPr>
          </w:pPr>
          <w:hyperlink w:anchor="_Toc152880096" w:history="1">
            <w:r w:rsidR="009E6A6D" w:rsidRPr="009C2ECA">
              <w:rPr>
                <w:rStyle w:val="Hyperlink"/>
                <w:rFonts w:ascii="Times New Roman" w:hAnsi="Times New Roman" w:cs="Times New Roman"/>
                <w:noProof/>
              </w:rPr>
              <w:t>Total Bags</w:t>
            </w:r>
            <w:r w:rsidR="009E6A6D">
              <w:rPr>
                <w:noProof/>
                <w:webHidden/>
              </w:rPr>
              <w:tab/>
            </w:r>
            <w:r w:rsidR="009E6A6D">
              <w:rPr>
                <w:noProof/>
                <w:webHidden/>
              </w:rPr>
              <w:fldChar w:fldCharType="begin"/>
            </w:r>
            <w:r w:rsidR="009E6A6D">
              <w:rPr>
                <w:noProof/>
                <w:webHidden/>
              </w:rPr>
              <w:instrText xml:space="preserve"> PAGEREF _Toc152880096 \h </w:instrText>
            </w:r>
            <w:r w:rsidR="009E6A6D">
              <w:rPr>
                <w:noProof/>
                <w:webHidden/>
              </w:rPr>
            </w:r>
            <w:r w:rsidR="009E6A6D">
              <w:rPr>
                <w:noProof/>
                <w:webHidden/>
              </w:rPr>
              <w:fldChar w:fldCharType="separate"/>
            </w:r>
            <w:r w:rsidR="009E6A6D">
              <w:rPr>
                <w:noProof/>
                <w:webHidden/>
              </w:rPr>
              <w:t>20</w:t>
            </w:r>
            <w:r w:rsidR="009E6A6D">
              <w:rPr>
                <w:noProof/>
                <w:webHidden/>
              </w:rPr>
              <w:fldChar w:fldCharType="end"/>
            </w:r>
          </w:hyperlink>
        </w:p>
        <w:p w14:paraId="1C47590B" w14:textId="48AF158C" w:rsidR="009E6A6D" w:rsidRDefault="00000000">
          <w:pPr>
            <w:pStyle w:val="TOC3"/>
            <w:tabs>
              <w:tab w:val="right" w:leader="dot" w:pos="9350"/>
            </w:tabs>
            <w:rPr>
              <w:rFonts w:eastAsiaTheme="minorEastAsia"/>
              <w:noProof/>
              <w:kern w:val="2"/>
              <w14:ligatures w14:val="standardContextual"/>
            </w:rPr>
          </w:pPr>
          <w:hyperlink w:anchor="_Toc152880097" w:history="1">
            <w:r w:rsidR="009E6A6D" w:rsidRPr="009C2ECA">
              <w:rPr>
                <w:rStyle w:val="Hyperlink"/>
                <w:rFonts w:ascii="Times New Roman" w:hAnsi="Times New Roman" w:cs="Times New Roman"/>
                <w:noProof/>
              </w:rPr>
              <w:t>Total Bags count at each station.</w:t>
            </w:r>
            <w:r w:rsidR="009E6A6D">
              <w:rPr>
                <w:noProof/>
                <w:webHidden/>
              </w:rPr>
              <w:tab/>
            </w:r>
            <w:r w:rsidR="009E6A6D">
              <w:rPr>
                <w:noProof/>
                <w:webHidden/>
              </w:rPr>
              <w:fldChar w:fldCharType="begin"/>
            </w:r>
            <w:r w:rsidR="009E6A6D">
              <w:rPr>
                <w:noProof/>
                <w:webHidden/>
              </w:rPr>
              <w:instrText xml:space="preserve"> PAGEREF _Toc152880097 \h </w:instrText>
            </w:r>
            <w:r w:rsidR="009E6A6D">
              <w:rPr>
                <w:noProof/>
                <w:webHidden/>
              </w:rPr>
            </w:r>
            <w:r w:rsidR="009E6A6D">
              <w:rPr>
                <w:noProof/>
                <w:webHidden/>
              </w:rPr>
              <w:fldChar w:fldCharType="separate"/>
            </w:r>
            <w:r w:rsidR="009E6A6D">
              <w:rPr>
                <w:noProof/>
                <w:webHidden/>
              </w:rPr>
              <w:t>21</w:t>
            </w:r>
            <w:r w:rsidR="009E6A6D">
              <w:rPr>
                <w:noProof/>
                <w:webHidden/>
              </w:rPr>
              <w:fldChar w:fldCharType="end"/>
            </w:r>
          </w:hyperlink>
        </w:p>
        <w:p w14:paraId="782FBC7B" w14:textId="69E409A4" w:rsidR="009E6A6D" w:rsidRDefault="00000000">
          <w:pPr>
            <w:pStyle w:val="TOC3"/>
            <w:tabs>
              <w:tab w:val="right" w:leader="dot" w:pos="9350"/>
            </w:tabs>
            <w:rPr>
              <w:rFonts w:eastAsiaTheme="minorEastAsia"/>
              <w:noProof/>
              <w:kern w:val="2"/>
              <w14:ligatures w14:val="standardContextual"/>
            </w:rPr>
          </w:pPr>
          <w:hyperlink w:anchor="_Toc152880098" w:history="1">
            <w:r w:rsidR="009E6A6D" w:rsidRPr="009C2ECA">
              <w:rPr>
                <w:rStyle w:val="Hyperlink"/>
                <w:rFonts w:ascii="Times New Roman" w:hAnsi="Times New Roman" w:cs="Times New Roman"/>
                <w:noProof/>
              </w:rPr>
              <w:t>Total Bags count at each station – month wise.</w:t>
            </w:r>
            <w:r w:rsidR="009E6A6D">
              <w:rPr>
                <w:noProof/>
                <w:webHidden/>
              </w:rPr>
              <w:tab/>
            </w:r>
            <w:r w:rsidR="009E6A6D">
              <w:rPr>
                <w:noProof/>
                <w:webHidden/>
              </w:rPr>
              <w:fldChar w:fldCharType="begin"/>
            </w:r>
            <w:r w:rsidR="009E6A6D">
              <w:rPr>
                <w:noProof/>
                <w:webHidden/>
              </w:rPr>
              <w:instrText xml:space="preserve"> PAGEREF _Toc152880098 \h </w:instrText>
            </w:r>
            <w:r w:rsidR="009E6A6D">
              <w:rPr>
                <w:noProof/>
                <w:webHidden/>
              </w:rPr>
            </w:r>
            <w:r w:rsidR="009E6A6D">
              <w:rPr>
                <w:noProof/>
                <w:webHidden/>
              </w:rPr>
              <w:fldChar w:fldCharType="separate"/>
            </w:r>
            <w:r w:rsidR="009E6A6D">
              <w:rPr>
                <w:noProof/>
                <w:webHidden/>
              </w:rPr>
              <w:t>23</w:t>
            </w:r>
            <w:r w:rsidR="009E6A6D">
              <w:rPr>
                <w:noProof/>
                <w:webHidden/>
              </w:rPr>
              <w:fldChar w:fldCharType="end"/>
            </w:r>
          </w:hyperlink>
        </w:p>
        <w:p w14:paraId="5A5EB172" w14:textId="4254736C" w:rsidR="009E6A6D" w:rsidRDefault="00000000">
          <w:pPr>
            <w:pStyle w:val="TOC3"/>
            <w:tabs>
              <w:tab w:val="right" w:leader="dot" w:pos="9350"/>
            </w:tabs>
            <w:rPr>
              <w:rFonts w:eastAsiaTheme="minorEastAsia"/>
              <w:noProof/>
              <w:kern w:val="2"/>
              <w14:ligatures w14:val="standardContextual"/>
            </w:rPr>
          </w:pPr>
          <w:hyperlink w:anchor="_Toc152880099" w:history="1">
            <w:r w:rsidR="009E6A6D" w:rsidRPr="009C2ECA">
              <w:rPr>
                <w:rStyle w:val="Hyperlink"/>
                <w:rFonts w:ascii="Times New Roman" w:hAnsi="Times New Roman" w:cs="Times New Roman"/>
                <w:noProof/>
              </w:rPr>
              <w:t>Total Bags count in each station – date wise.</w:t>
            </w:r>
            <w:r w:rsidR="009E6A6D">
              <w:rPr>
                <w:noProof/>
                <w:webHidden/>
              </w:rPr>
              <w:tab/>
            </w:r>
            <w:r w:rsidR="009E6A6D">
              <w:rPr>
                <w:noProof/>
                <w:webHidden/>
              </w:rPr>
              <w:fldChar w:fldCharType="begin"/>
            </w:r>
            <w:r w:rsidR="009E6A6D">
              <w:rPr>
                <w:noProof/>
                <w:webHidden/>
              </w:rPr>
              <w:instrText xml:space="preserve"> PAGEREF _Toc152880099 \h </w:instrText>
            </w:r>
            <w:r w:rsidR="009E6A6D">
              <w:rPr>
                <w:noProof/>
                <w:webHidden/>
              </w:rPr>
            </w:r>
            <w:r w:rsidR="009E6A6D">
              <w:rPr>
                <w:noProof/>
                <w:webHidden/>
              </w:rPr>
              <w:fldChar w:fldCharType="separate"/>
            </w:r>
            <w:r w:rsidR="009E6A6D">
              <w:rPr>
                <w:noProof/>
                <w:webHidden/>
              </w:rPr>
              <w:t>24</w:t>
            </w:r>
            <w:r w:rsidR="009E6A6D">
              <w:rPr>
                <w:noProof/>
                <w:webHidden/>
              </w:rPr>
              <w:fldChar w:fldCharType="end"/>
            </w:r>
          </w:hyperlink>
        </w:p>
        <w:p w14:paraId="7DCA3881" w14:textId="071D8447" w:rsidR="009E6A6D" w:rsidRDefault="00000000">
          <w:pPr>
            <w:pStyle w:val="TOC3"/>
            <w:tabs>
              <w:tab w:val="right" w:leader="dot" w:pos="9350"/>
            </w:tabs>
            <w:rPr>
              <w:rFonts w:eastAsiaTheme="minorEastAsia"/>
              <w:noProof/>
              <w:kern w:val="2"/>
              <w14:ligatures w14:val="standardContextual"/>
            </w:rPr>
          </w:pPr>
          <w:hyperlink w:anchor="_Toc152880100" w:history="1">
            <w:r w:rsidR="009E6A6D" w:rsidRPr="009C2ECA">
              <w:rPr>
                <w:rStyle w:val="Hyperlink"/>
                <w:rFonts w:ascii="Times New Roman" w:hAnsi="Times New Roman" w:cs="Times New Roman"/>
                <w:noProof/>
              </w:rPr>
              <w:t>Total Bags count in each station - week wise.</w:t>
            </w:r>
            <w:r w:rsidR="009E6A6D">
              <w:rPr>
                <w:noProof/>
                <w:webHidden/>
              </w:rPr>
              <w:tab/>
            </w:r>
            <w:r w:rsidR="009E6A6D">
              <w:rPr>
                <w:noProof/>
                <w:webHidden/>
              </w:rPr>
              <w:fldChar w:fldCharType="begin"/>
            </w:r>
            <w:r w:rsidR="009E6A6D">
              <w:rPr>
                <w:noProof/>
                <w:webHidden/>
              </w:rPr>
              <w:instrText xml:space="preserve"> PAGEREF _Toc152880100 \h </w:instrText>
            </w:r>
            <w:r w:rsidR="009E6A6D">
              <w:rPr>
                <w:noProof/>
                <w:webHidden/>
              </w:rPr>
            </w:r>
            <w:r w:rsidR="009E6A6D">
              <w:rPr>
                <w:noProof/>
                <w:webHidden/>
              </w:rPr>
              <w:fldChar w:fldCharType="separate"/>
            </w:r>
            <w:r w:rsidR="009E6A6D">
              <w:rPr>
                <w:noProof/>
                <w:webHidden/>
              </w:rPr>
              <w:t>25</w:t>
            </w:r>
            <w:r w:rsidR="009E6A6D">
              <w:rPr>
                <w:noProof/>
                <w:webHidden/>
              </w:rPr>
              <w:fldChar w:fldCharType="end"/>
            </w:r>
          </w:hyperlink>
        </w:p>
        <w:p w14:paraId="51E6A1C0" w14:textId="6C8F196A" w:rsidR="009E6A6D" w:rsidRDefault="00000000">
          <w:pPr>
            <w:pStyle w:val="TOC3"/>
            <w:tabs>
              <w:tab w:val="right" w:leader="dot" w:pos="9350"/>
            </w:tabs>
            <w:rPr>
              <w:rFonts w:eastAsiaTheme="minorEastAsia"/>
              <w:noProof/>
              <w:kern w:val="2"/>
              <w14:ligatures w14:val="standardContextual"/>
            </w:rPr>
          </w:pPr>
          <w:hyperlink w:anchor="_Toc152880101" w:history="1">
            <w:r w:rsidR="009E6A6D" w:rsidRPr="009C2ECA">
              <w:rPr>
                <w:rStyle w:val="Hyperlink"/>
                <w:rFonts w:ascii="Times New Roman" w:hAnsi="Times New Roman" w:cs="Times New Roman"/>
                <w:noProof/>
              </w:rPr>
              <w:t>Average number of flights scheduled for departure – Hourly wise.</w:t>
            </w:r>
            <w:r w:rsidR="009E6A6D">
              <w:rPr>
                <w:noProof/>
                <w:webHidden/>
              </w:rPr>
              <w:tab/>
            </w:r>
            <w:r w:rsidR="009E6A6D">
              <w:rPr>
                <w:noProof/>
                <w:webHidden/>
              </w:rPr>
              <w:fldChar w:fldCharType="begin"/>
            </w:r>
            <w:r w:rsidR="009E6A6D">
              <w:rPr>
                <w:noProof/>
                <w:webHidden/>
              </w:rPr>
              <w:instrText xml:space="preserve"> PAGEREF _Toc152880101 \h </w:instrText>
            </w:r>
            <w:r w:rsidR="009E6A6D">
              <w:rPr>
                <w:noProof/>
                <w:webHidden/>
              </w:rPr>
            </w:r>
            <w:r w:rsidR="009E6A6D">
              <w:rPr>
                <w:noProof/>
                <w:webHidden/>
              </w:rPr>
              <w:fldChar w:fldCharType="separate"/>
            </w:r>
            <w:r w:rsidR="009E6A6D">
              <w:rPr>
                <w:noProof/>
                <w:webHidden/>
              </w:rPr>
              <w:t>28</w:t>
            </w:r>
            <w:r w:rsidR="009E6A6D">
              <w:rPr>
                <w:noProof/>
                <w:webHidden/>
              </w:rPr>
              <w:fldChar w:fldCharType="end"/>
            </w:r>
          </w:hyperlink>
        </w:p>
        <w:p w14:paraId="17D82A61" w14:textId="29FA679A" w:rsidR="009E6A6D" w:rsidRDefault="00000000">
          <w:pPr>
            <w:pStyle w:val="TOC3"/>
            <w:tabs>
              <w:tab w:val="right" w:leader="dot" w:pos="9350"/>
            </w:tabs>
            <w:rPr>
              <w:rFonts w:eastAsiaTheme="minorEastAsia"/>
              <w:noProof/>
              <w:kern w:val="2"/>
              <w14:ligatures w14:val="standardContextual"/>
            </w:rPr>
          </w:pPr>
          <w:hyperlink w:anchor="_Toc152880102" w:history="1">
            <w:r w:rsidR="009E6A6D" w:rsidRPr="009C2ECA">
              <w:rPr>
                <w:rStyle w:val="Hyperlink"/>
                <w:rFonts w:ascii="Times New Roman" w:hAnsi="Times New Roman" w:cs="Times New Roman"/>
                <w:noProof/>
              </w:rPr>
              <w:t>Average baggage arrival time.</w:t>
            </w:r>
            <w:r w:rsidR="009E6A6D">
              <w:rPr>
                <w:noProof/>
                <w:webHidden/>
              </w:rPr>
              <w:tab/>
            </w:r>
            <w:r w:rsidR="009E6A6D">
              <w:rPr>
                <w:noProof/>
                <w:webHidden/>
              </w:rPr>
              <w:fldChar w:fldCharType="begin"/>
            </w:r>
            <w:r w:rsidR="009E6A6D">
              <w:rPr>
                <w:noProof/>
                <w:webHidden/>
              </w:rPr>
              <w:instrText xml:space="preserve"> PAGEREF _Toc152880102 \h </w:instrText>
            </w:r>
            <w:r w:rsidR="009E6A6D">
              <w:rPr>
                <w:noProof/>
                <w:webHidden/>
              </w:rPr>
            </w:r>
            <w:r w:rsidR="009E6A6D">
              <w:rPr>
                <w:noProof/>
                <w:webHidden/>
              </w:rPr>
              <w:fldChar w:fldCharType="separate"/>
            </w:r>
            <w:r w:rsidR="009E6A6D">
              <w:rPr>
                <w:noProof/>
                <w:webHidden/>
              </w:rPr>
              <w:t>30</w:t>
            </w:r>
            <w:r w:rsidR="009E6A6D">
              <w:rPr>
                <w:noProof/>
                <w:webHidden/>
              </w:rPr>
              <w:fldChar w:fldCharType="end"/>
            </w:r>
          </w:hyperlink>
        </w:p>
        <w:p w14:paraId="5ADE86BB" w14:textId="0A2A84CA" w:rsidR="009E6A6D" w:rsidRDefault="00000000">
          <w:pPr>
            <w:pStyle w:val="TOC2"/>
            <w:tabs>
              <w:tab w:val="right" w:leader="dot" w:pos="9350"/>
            </w:tabs>
            <w:rPr>
              <w:rFonts w:eastAsiaTheme="minorEastAsia"/>
              <w:noProof/>
              <w:kern w:val="2"/>
              <w14:ligatures w14:val="standardContextual"/>
            </w:rPr>
          </w:pPr>
          <w:hyperlink w:anchor="_Toc152880103" w:history="1">
            <w:r w:rsidR="009E6A6D" w:rsidRPr="009C2ECA">
              <w:rPr>
                <w:rStyle w:val="Hyperlink"/>
                <w:rFonts w:ascii="Times New Roman" w:hAnsi="Times New Roman" w:cs="Times New Roman"/>
                <w:noProof/>
              </w:rPr>
              <w:t>Average baggage arrival time.</w:t>
            </w:r>
            <w:r w:rsidR="009E6A6D">
              <w:rPr>
                <w:noProof/>
                <w:webHidden/>
              </w:rPr>
              <w:tab/>
            </w:r>
            <w:r w:rsidR="009E6A6D">
              <w:rPr>
                <w:noProof/>
                <w:webHidden/>
              </w:rPr>
              <w:fldChar w:fldCharType="begin"/>
            </w:r>
            <w:r w:rsidR="009E6A6D">
              <w:rPr>
                <w:noProof/>
                <w:webHidden/>
              </w:rPr>
              <w:instrText xml:space="preserve"> PAGEREF _Toc152880103 \h </w:instrText>
            </w:r>
            <w:r w:rsidR="009E6A6D">
              <w:rPr>
                <w:noProof/>
                <w:webHidden/>
              </w:rPr>
            </w:r>
            <w:r w:rsidR="009E6A6D">
              <w:rPr>
                <w:noProof/>
                <w:webHidden/>
              </w:rPr>
              <w:fldChar w:fldCharType="separate"/>
            </w:r>
            <w:r w:rsidR="009E6A6D">
              <w:rPr>
                <w:noProof/>
                <w:webHidden/>
              </w:rPr>
              <w:t>31</w:t>
            </w:r>
            <w:r w:rsidR="009E6A6D">
              <w:rPr>
                <w:noProof/>
                <w:webHidden/>
              </w:rPr>
              <w:fldChar w:fldCharType="end"/>
            </w:r>
          </w:hyperlink>
        </w:p>
        <w:p w14:paraId="25E39651" w14:textId="32488FEA" w:rsidR="009E6A6D" w:rsidRDefault="00000000">
          <w:pPr>
            <w:pStyle w:val="TOC2"/>
            <w:tabs>
              <w:tab w:val="right" w:leader="dot" w:pos="9350"/>
            </w:tabs>
            <w:rPr>
              <w:rFonts w:eastAsiaTheme="minorEastAsia"/>
              <w:noProof/>
              <w:kern w:val="2"/>
              <w14:ligatures w14:val="standardContextual"/>
            </w:rPr>
          </w:pPr>
          <w:hyperlink w:anchor="_Toc152880104" w:history="1">
            <w:r w:rsidR="009E6A6D" w:rsidRPr="009C2ECA">
              <w:rPr>
                <w:rStyle w:val="Hyperlink"/>
                <w:rFonts w:ascii="Times New Roman" w:hAnsi="Times New Roman" w:cs="Times New Roman"/>
                <w:noProof/>
              </w:rPr>
              <w:t>ANALYSIS</w:t>
            </w:r>
            <w:r w:rsidR="009E6A6D">
              <w:rPr>
                <w:noProof/>
                <w:webHidden/>
              </w:rPr>
              <w:tab/>
            </w:r>
            <w:r w:rsidR="009E6A6D">
              <w:rPr>
                <w:noProof/>
                <w:webHidden/>
              </w:rPr>
              <w:fldChar w:fldCharType="begin"/>
            </w:r>
            <w:r w:rsidR="009E6A6D">
              <w:rPr>
                <w:noProof/>
                <w:webHidden/>
              </w:rPr>
              <w:instrText xml:space="preserve"> PAGEREF _Toc152880104 \h </w:instrText>
            </w:r>
            <w:r w:rsidR="009E6A6D">
              <w:rPr>
                <w:noProof/>
                <w:webHidden/>
              </w:rPr>
            </w:r>
            <w:r w:rsidR="009E6A6D">
              <w:rPr>
                <w:noProof/>
                <w:webHidden/>
              </w:rPr>
              <w:fldChar w:fldCharType="separate"/>
            </w:r>
            <w:r w:rsidR="009E6A6D">
              <w:rPr>
                <w:noProof/>
                <w:webHidden/>
              </w:rPr>
              <w:t>32</w:t>
            </w:r>
            <w:r w:rsidR="009E6A6D">
              <w:rPr>
                <w:noProof/>
                <w:webHidden/>
              </w:rPr>
              <w:fldChar w:fldCharType="end"/>
            </w:r>
          </w:hyperlink>
        </w:p>
        <w:p w14:paraId="270A67DC" w14:textId="00577BC4" w:rsidR="009E6A6D" w:rsidRDefault="00000000">
          <w:pPr>
            <w:pStyle w:val="TOC2"/>
            <w:tabs>
              <w:tab w:val="right" w:leader="dot" w:pos="9350"/>
            </w:tabs>
            <w:rPr>
              <w:rFonts w:eastAsiaTheme="minorEastAsia"/>
              <w:noProof/>
              <w:kern w:val="2"/>
              <w14:ligatures w14:val="standardContextual"/>
            </w:rPr>
          </w:pPr>
          <w:hyperlink w:anchor="_Toc152880105" w:history="1">
            <w:r w:rsidR="009E6A6D" w:rsidRPr="009C2ECA">
              <w:rPr>
                <w:rStyle w:val="Hyperlink"/>
                <w:rFonts w:ascii="Times New Roman" w:hAnsi="Times New Roman" w:cs="Times New Roman"/>
                <w:noProof/>
              </w:rPr>
              <w:t>CONCLUSION</w:t>
            </w:r>
            <w:r w:rsidR="009E6A6D">
              <w:rPr>
                <w:noProof/>
                <w:webHidden/>
              </w:rPr>
              <w:tab/>
            </w:r>
            <w:r w:rsidR="009E6A6D">
              <w:rPr>
                <w:noProof/>
                <w:webHidden/>
              </w:rPr>
              <w:fldChar w:fldCharType="begin"/>
            </w:r>
            <w:r w:rsidR="009E6A6D">
              <w:rPr>
                <w:noProof/>
                <w:webHidden/>
              </w:rPr>
              <w:instrText xml:space="preserve"> PAGEREF _Toc152880105 \h </w:instrText>
            </w:r>
            <w:r w:rsidR="009E6A6D">
              <w:rPr>
                <w:noProof/>
                <w:webHidden/>
              </w:rPr>
            </w:r>
            <w:r w:rsidR="009E6A6D">
              <w:rPr>
                <w:noProof/>
                <w:webHidden/>
              </w:rPr>
              <w:fldChar w:fldCharType="separate"/>
            </w:r>
            <w:r w:rsidR="009E6A6D">
              <w:rPr>
                <w:noProof/>
                <w:webHidden/>
              </w:rPr>
              <w:t>40</w:t>
            </w:r>
            <w:r w:rsidR="009E6A6D">
              <w:rPr>
                <w:noProof/>
                <w:webHidden/>
              </w:rPr>
              <w:fldChar w:fldCharType="end"/>
            </w:r>
          </w:hyperlink>
        </w:p>
        <w:p w14:paraId="553F32DF" w14:textId="65A24A69" w:rsidR="009E6A6D" w:rsidRDefault="00000000">
          <w:pPr>
            <w:pStyle w:val="TOC1"/>
            <w:tabs>
              <w:tab w:val="right" w:leader="dot" w:pos="9350"/>
            </w:tabs>
            <w:rPr>
              <w:rFonts w:eastAsiaTheme="minorEastAsia"/>
              <w:noProof/>
              <w:kern w:val="2"/>
              <w14:ligatures w14:val="standardContextual"/>
            </w:rPr>
          </w:pPr>
          <w:hyperlink w:anchor="_Toc152880106" w:history="1">
            <w:r w:rsidR="009E6A6D" w:rsidRPr="009C2ECA">
              <w:rPr>
                <w:rStyle w:val="Hyperlink"/>
                <w:rFonts w:ascii="Times New Roman" w:eastAsia="Times New Roman" w:hAnsi="Times New Roman" w:cs="Times New Roman"/>
                <w:noProof/>
              </w:rPr>
              <w:t>REFERENCES</w:t>
            </w:r>
            <w:r w:rsidR="009E6A6D">
              <w:rPr>
                <w:noProof/>
                <w:webHidden/>
              </w:rPr>
              <w:tab/>
            </w:r>
            <w:r w:rsidR="009E6A6D">
              <w:rPr>
                <w:noProof/>
                <w:webHidden/>
              </w:rPr>
              <w:fldChar w:fldCharType="begin"/>
            </w:r>
            <w:r w:rsidR="009E6A6D">
              <w:rPr>
                <w:noProof/>
                <w:webHidden/>
              </w:rPr>
              <w:instrText xml:space="preserve"> PAGEREF _Toc152880106 \h </w:instrText>
            </w:r>
            <w:r w:rsidR="009E6A6D">
              <w:rPr>
                <w:noProof/>
                <w:webHidden/>
              </w:rPr>
            </w:r>
            <w:r w:rsidR="009E6A6D">
              <w:rPr>
                <w:noProof/>
                <w:webHidden/>
              </w:rPr>
              <w:fldChar w:fldCharType="separate"/>
            </w:r>
            <w:r w:rsidR="009E6A6D">
              <w:rPr>
                <w:noProof/>
                <w:webHidden/>
              </w:rPr>
              <w:t>42</w:t>
            </w:r>
            <w:r w:rsidR="009E6A6D">
              <w:rPr>
                <w:noProof/>
                <w:webHidden/>
              </w:rPr>
              <w:fldChar w:fldCharType="end"/>
            </w:r>
          </w:hyperlink>
        </w:p>
        <w:p w14:paraId="5EEB9DDF" w14:textId="748F6794" w:rsidR="00C36E13" w:rsidRPr="00CF6AB5" w:rsidRDefault="00527F6B" w:rsidP="00CF6AB5">
          <w:r>
            <w:rPr>
              <w:b/>
              <w:bCs/>
              <w:noProof/>
            </w:rPr>
            <w:fldChar w:fldCharType="end"/>
          </w:r>
        </w:p>
      </w:sdtContent>
    </w:sdt>
    <w:p w14:paraId="15FBE490" w14:textId="77777777" w:rsidR="00C6653F" w:rsidRPr="00C6653F" w:rsidRDefault="00C6653F" w:rsidP="00C6653F"/>
    <w:p w14:paraId="1612EDCC" w14:textId="77777777" w:rsidR="00C36E13" w:rsidRDefault="00C36E13" w:rsidP="00C6653F">
      <w:pPr>
        <w:pStyle w:val="Heading1"/>
        <w:jc w:val="left"/>
        <w:rPr>
          <w:rFonts w:ascii="Times New Roman" w:eastAsia="Times New Roman" w:hAnsi="Times New Roman" w:cs="Times New Roman"/>
          <w:sz w:val="32"/>
          <w:szCs w:val="32"/>
        </w:rPr>
      </w:pPr>
    </w:p>
    <w:p w14:paraId="5B7118F7" w14:textId="77777777" w:rsidR="00C6653F" w:rsidRDefault="00C6653F" w:rsidP="00C6653F"/>
    <w:p w14:paraId="180197A6" w14:textId="77777777" w:rsidR="00C6653F" w:rsidRDefault="00C6653F" w:rsidP="00C6653F"/>
    <w:p w14:paraId="7CB35BDD" w14:textId="77777777" w:rsidR="00C6653F" w:rsidRDefault="00C6653F" w:rsidP="00C6653F"/>
    <w:p w14:paraId="22D433EA" w14:textId="77777777" w:rsidR="00C6653F" w:rsidRDefault="00C6653F" w:rsidP="00C6653F"/>
    <w:p w14:paraId="4C73A7A8" w14:textId="77777777" w:rsidR="00C6653F" w:rsidRDefault="00C6653F" w:rsidP="00C6653F"/>
    <w:p w14:paraId="69C56A93" w14:textId="77777777" w:rsidR="00C6653F" w:rsidRDefault="00C6653F" w:rsidP="00C6653F"/>
    <w:p w14:paraId="28189166" w14:textId="77777777" w:rsidR="00C6653F" w:rsidRDefault="00C6653F" w:rsidP="00C6653F"/>
    <w:p w14:paraId="3A93DE1E" w14:textId="77777777" w:rsidR="00C6653F" w:rsidRDefault="00C6653F" w:rsidP="00C6653F"/>
    <w:p w14:paraId="215BF801" w14:textId="77777777" w:rsidR="00C6653F" w:rsidRDefault="00C6653F" w:rsidP="00C6653F"/>
    <w:p w14:paraId="0F1F78FD" w14:textId="77777777" w:rsidR="00C6653F" w:rsidRDefault="00C6653F" w:rsidP="00C6653F"/>
    <w:p w14:paraId="7151415A" w14:textId="77777777" w:rsidR="00C6653F" w:rsidRDefault="00C6653F" w:rsidP="00C6653F"/>
    <w:p w14:paraId="55C5074E" w14:textId="77777777" w:rsidR="00C6653F" w:rsidRDefault="00C6653F" w:rsidP="00C6653F"/>
    <w:p w14:paraId="4F356559" w14:textId="77777777" w:rsidR="00C6653F" w:rsidRDefault="00C6653F" w:rsidP="00C6653F"/>
    <w:p w14:paraId="2B8CDDD9" w14:textId="77777777" w:rsidR="00C6653F" w:rsidRDefault="00C6653F" w:rsidP="00C6653F"/>
    <w:p w14:paraId="5152CB40" w14:textId="77777777" w:rsidR="00C6653F" w:rsidRDefault="00C6653F" w:rsidP="00C6653F"/>
    <w:p w14:paraId="33191ADF" w14:textId="77777777" w:rsidR="00C6653F" w:rsidRDefault="00C6653F" w:rsidP="00C6653F"/>
    <w:p w14:paraId="77A2057C" w14:textId="77777777" w:rsidR="00C6653F" w:rsidRDefault="00C6653F" w:rsidP="00C6653F"/>
    <w:p w14:paraId="66A6E0E0" w14:textId="23CDAAD6" w:rsidR="00F3731B" w:rsidRPr="004F02FA" w:rsidRDefault="00257ADE" w:rsidP="00F3731B">
      <w:pPr>
        <w:pStyle w:val="Heading1"/>
        <w:rPr>
          <w:rFonts w:ascii="Times New Roman" w:eastAsia="Times New Roman" w:hAnsi="Times New Roman" w:cs="Times New Roman"/>
          <w:sz w:val="32"/>
          <w:szCs w:val="32"/>
        </w:rPr>
      </w:pPr>
      <w:bookmarkStart w:id="2" w:name="_Toc152880084"/>
      <w:r>
        <w:rPr>
          <w:rFonts w:ascii="Times New Roman" w:eastAsia="Times New Roman" w:hAnsi="Times New Roman" w:cs="Times New Roman"/>
          <w:sz w:val="32"/>
          <w:szCs w:val="32"/>
        </w:rPr>
        <w:lastRenderedPageBreak/>
        <w:t xml:space="preserve">CHAPTER 1: </w:t>
      </w:r>
      <w:r w:rsidR="00F3731B" w:rsidRPr="004F02FA">
        <w:rPr>
          <w:rFonts w:ascii="Times New Roman" w:eastAsia="Times New Roman" w:hAnsi="Times New Roman" w:cs="Times New Roman"/>
          <w:sz w:val="32"/>
          <w:szCs w:val="32"/>
        </w:rPr>
        <w:t>CONCEPT PAPER</w:t>
      </w:r>
      <w:bookmarkEnd w:id="2"/>
    </w:p>
    <w:p w14:paraId="2B0DD4BB" w14:textId="77777777" w:rsidR="00F3731B" w:rsidRDefault="00F3731B" w:rsidP="00F3731B">
      <w:pPr>
        <w:pStyle w:val="Heading2"/>
        <w:rPr>
          <w:rFonts w:ascii="Times New Roman" w:hAnsi="Times New Roman" w:cs="Times New Roman"/>
          <w:sz w:val="28"/>
          <w:szCs w:val="28"/>
        </w:rPr>
      </w:pPr>
      <w:bookmarkStart w:id="3" w:name="_Toc152880085"/>
      <w:r>
        <w:rPr>
          <w:rFonts w:ascii="Times New Roman" w:hAnsi="Times New Roman" w:cs="Times New Roman"/>
          <w:sz w:val="28"/>
          <w:szCs w:val="28"/>
        </w:rPr>
        <w:t>Introduction</w:t>
      </w:r>
      <w:bookmarkEnd w:id="3"/>
    </w:p>
    <w:p w14:paraId="4CA6DE3A" w14:textId="77777777" w:rsidR="00F3731B" w:rsidRPr="004F578C" w:rsidRDefault="00F3731B" w:rsidP="00FB199F">
      <w:pPr>
        <w:ind w:firstLine="0"/>
        <w:jc w:val="both"/>
        <w:rPr>
          <w:rFonts w:ascii="Times New Roman" w:eastAsia="Times New Roman" w:hAnsi="Times New Roman" w:cs="Times New Roman"/>
          <w:sz w:val="24"/>
          <w:szCs w:val="24"/>
        </w:rPr>
      </w:pPr>
      <w:r w:rsidRPr="004F578C">
        <w:rPr>
          <w:rFonts w:ascii="Times New Roman" w:eastAsia="Times New Roman" w:hAnsi="Times New Roman" w:cs="Times New Roman"/>
          <w:sz w:val="24"/>
          <w:szCs w:val="24"/>
        </w:rPr>
        <w:t>American Airlines is a major US-based airline headquartered in Fort Worth, Texas, within the Dallas–Fort Worth metroplex. It is the largest airline in the world when measured by scheduled passengers carried and revenue passenger mile</w:t>
      </w:r>
      <w:r w:rsidRPr="000B2EC5">
        <w:t xml:space="preserve"> </w:t>
      </w:r>
      <w:r w:rsidRPr="000B2EC5">
        <w:rPr>
          <w:rFonts w:ascii="Times New Roman" w:eastAsia="Times New Roman" w:hAnsi="Times New Roman" w:cs="Times New Roman"/>
          <w:sz w:val="24"/>
          <w:szCs w:val="24"/>
        </w:rPr>
        <w:t>(Wikipedia contributors, 2023)</w:t>
      </w:r>
      <w:r>
        <w:rPr>
          <w:rFonts w:ascii="Times New Roman" w:eastAsia="Times New Roman" w:hAnsi="Times New Roman" w:cs="Times New Roman"/>
          <w:sz w:val="24"/>
          <w:szCs w:val="24"/>
        </w:rPr>
        <w:t>.</w:t>
      </w:r>
    </w:p>
    <w:p w14:paraId="38A83E2C" w14:textId="77777777" w:rsidR="00F3731B" w:rsidRPr="004F578C" w:rsidRDefault="00F3731B" w:rsidP="00F3731B">
      <w:pPr>
        <w:ind w:firstLine="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American Airlines </w:t>
      </w:r>
      <w:r w:rsidRPr="004F578C">
        <w:rPr>
          <w:rFonts w:ascii="Times New Roman" w:eastAsia="Times New Roman" w:hAnsi="Times New Roman" w:cs="Times New Roman"/>
          <w:b/>
          <w:bCs/>
          <w:sz w:val="24"/>
          <w:szCs w:val="24"/>
        </w:rPr>
        <w:t>Flight Operations:</w:t>
      </w:r>
    </w:p>
    <w:p w14:paraId="2965F56D" w14:textId="77777777" w:rsidR="00F3731B" w:rsidRPr="004F578C" w:rsidRDefault="00F3731B" w:rsidP="00FB199F">
      <w:pPr>
        <w:ind w:firstLine="0"/>
        <w:jc w:val="both"/>
        <w:rPr>
          <w:rFonts w:ascii="Times New Roman" w:eastAsia="Times New Roman" w:hAnsi="Times New Roman" w:cs="Times New Roman"/>
          <w:sz w:val="24"/>
          <w:szCs w:val="24"/>
        </w:rPr>
      </w:pPr>
      <w:r w:rsidRPr="004F578C">
        <w:rPr>
          <w:rFonts w:ascii="Times New Roman" w:eastAsia="Times New Roman" w:hAnsi="Times New Roman" w:cs="Times New Roman"/>
          <w:sz w:val="24"/>
          <w:szCs w:val="24"/>
        </w:rPr>
        <w:t xml:space="preserve">American Airlines, as one of major carriers in the United States, has successfully implemented the hub-and-spoke system to connect passengers across the country and beyond. This system allows them to efficiently manage their flight operations, provide a broad range of travel options, and compete effectively in the highly competitive airline industry. The hub-and-spoke system is an operational model to efficiently manage the flight routes and passenger traffic. </w:t>
      </w:r>
    </w:p>
    <w:p w14:paraId="47852F76" w14:textId="77777777" w:rsidR="00F3731B" w:rsidRPr="004F578C" w:rsidRDefault="00F3731B" w:rsidP="00FB199F">
      <w:pPr>
        <w:ind w:firstLine="0"/>
        <w:jc w:val="both"/>
        <w:rPr>
          <w:rFonts w:ascii="Times New Roman" w:eastAsia="Times New Roman" w:hAnsi="Times New Roman" w:cs="Times New Roman"/>
          <w:sz w:val="24"/>
          <w:szCs w:val="24"/>
        </w:rPr>
      </w:pPr>
      <w:r w:rsidRPr="004F578C">
        <w:rPr>
          <w:rFonts w:ascii="Times New Roman" w:eastAsia="Times New Roman" w:hAnsi="Times New Roman" w:cs="Times New Roman"/>
          <w:b/>
          <w:bCs/>
          <w:i/>
          <w:iCs/>
          <w:sz w:val="24"/>
          <w:szCs w:val="24"/>
        </w:rPr>
        <w:t>Hub</w:t>
      </w:r>
      <w:r w:rsidRPr="004F578C">
        <w:rPr>
          <w:rFonts w:ascii="Times New Roman" w:eastAsia="Times New Roman" w:hAnsi="Times New Roman" w:cs="Times New Roman"/>
          <w:sz w:val="24"/>
          <w:szCs w:val="24"/>
        </w:rPr>
        <w:t xml:space="preserve">: A hub is a central airport that serves as a major connecting point for an airline's flights. American Airlines operates </w:t>
      </w:r>
      <w:proofErr w:type="gramStart"/>
      <w:r w:rsidRPr="004F578C">
        <w:rPr>
          <w:rFonts w:ascii="Times New Roman" w:eastAsia="Times New Roman" w:hAnsi="Times New Roman" w:cs="Times New Roman"/>
          <w:sz w:val="24"/>
          <w:szCs w:val="24"/>
        </w:rPr>
        <w:t>10</w:t>
      </w:r>
      <w:proofErr w:type="gramEnd"/>
      <w:r w:rsidRPr="004F578C">
        <w:rPr>
          <w:rFonts w:ascii="Times New Roman" w:eastAsia="Times New Roman" w:hAnsi="Times New Roman" w:cs="Times New Roman"/>
          <w:sz w:val="24"/>
          <w:szCs w:val="24"/>
        </w:rPr>
        <w:t xml:space="preserve"> hubs – Charlotte, Chicago- O’Hare, Dallas / Fort Worth, Los </w:t>
      </w:r>
      <w:del w:id="4" w:author="Author">
        <w:r w:rsidRPr="004F578C">
          <w:rPr>
            <w:rFonts w:ascii="Times New Roman" w:eastAsia="Times New Roman" w:hAnsi="Times New Roman" w:cs="Times New Roman"/>
            <w:sz w:val="24"/>
            <w:szCs w:val="24"/>
          </w:rPr>
          <w:delText>Angles</w:delText>
        </w:r>
      </w:del>
      <w:ins w:id="5" w:author="Author">
        <w:r w:rsidRPr="004F578C">
          <w:rPr>
            <w:rFonts w:ascii="Times New Roman" w:eastAsia="Times New Roman" w:hAnsi="Times New Roman" w:cs="Times New Roman"/>
            <w:sz w:val="24"/>
            <w:szCs w:val="24"/>
          </w:rPr>
          <w:t>Angeles</w:t>
        </w:r>
      </w:ins>
      <w:r w:rsidRPr="004F578C">
        <w:rPr>
          <w:rFonts w:ascii="Times New Roman" w:eastAsia="Times New Roman" w:hAnsi="Times New Roman" w:cs="Times New Roman"/>
          <w:sz w:val="24"/>
          <w:szCs w:val="24"/>
        </w:rPr>
        <w:t>, Miami, New York (JFK), New York (LaGuardia), Philadelphia, Phoenix (Sky Harbor), Washington (Regan)</w:t>
      </w:r>
      <w:r>
        <w:rPr>
          <w:rFonts w:ascii="Times New Roman" w:eastAsia="Times New Roman" w:hAnsi="Times New Roman" w:cs="Times New Roman"/>
          <w:sz w:val="24"/>
          <w:szCs w:val="24"/>
        </w:rPr>
        <w:t xml:space="preserve"> </w:t>
      </w:r>
      <w:r w:rsidRPr="000B2EC5">
        <w:rPr>
          <w:rFonts w:ascii="Times New Roman" w:eastAsia="Times New Roman" w:hAnsi="Times New Roman" w:cs="Times New Roman"/>
          <w:sz w:val="24"/>
          <w:szCs w:val="24"/>
        </w:rPr>
        <w:t>(Wikipedia contributors, 2023)</w:t>
      </w:r>
      <w:r>
        <w:rPr>
          <w:rFonts w:ascii="Times New Roman" w:eastAsia="Times New Roman" w:hAnsi="Times New Roman" w:cs="Times New Roman"/>
          <w:sz w:val="24"/>
          <w:szCs w:val="24"/>
        </w:rPr>
        <w:t>.</w:t>
      </w:r>
      <w:r w:rsidRPr="004F578C" w:rsidDel="000B2EC5">
        <w:rPr>
          <w:rFonts w:ascii="Times New Roman" w:eastAsia="Times New Roman" w:hAnsi="Times New Roman" w:cs="Times New Roman"/>
          <w:sz w:val="24"/>
          <w:szCs w:val="24"/>
        </w:rPr>
        <w:t xml:space="preserve"> </w:t>
      </w:r>
    </w:p>
    <w:p w14:paraId="5B7AAC0A" w14:textId="77777777" w:rsidR="00F3731B" w:rsidRPr="004F578C" w:rsidRDefault="00F3731B" w:rsidP="00FB199F">
      <w:pPr>
        <w:ind w:firstLine="0"/>
        <w:jc w:val="both"/>
        <w:rPr>
          <w:rFonts w:ascii="Times New Roman" w:eastAsia="Times New Roman" w:hAnsi="Times New Roman" w:cs="Times New Roman"/>
          <w:sz w:val="24"/>
          <w:szCs w:val="24"/>
        </w:rPr>
      </w:pPr>
      <w:r w:rsidRPr="004F578C">
        <w:rPr>
          <w:rFonts w:ascii="Times New Roman" w:eastAsia="Times New Roman" w:hAnsi="Times New Roman" w:cs="Times New Roman"/>
          <w:sz w:val="24"/>
          <w:szCs w:val="24"/>
        </w:rPr>
        <w:t>These hubs are strategically located across the United States to facilitate connections between flights from various origin and destination cities.</w:t>
      </w:r>
    </w:p>
    <w:p w14:paraId="0C26E43C" w14:textId="77777777" w:rsidR="00F3731B" w:rsidRDefault="00F3731B" w:rsidP="00FB199F">
      <w:pPr>
        <w:ind w:firstLine="0"/>
        <w:jc w:val="both"/>
        <w:rPr>
          <w:del w:id="6" w:author="Author"/>
          <w:rFonts w:ascii="Times New Roman" w:eastAsia="Times New Roman" w:hAnsi="Times New Roman" w:cs="Times New Roman"/>
          <w:sz w:val="24"/>
          <w:szCs w:val="24"/>
        </w:rPr>
      </w:pPr>
      <w:r w:rsidRPr="004F578C">
        <w:rPr>
          <w:rFonts w:ascii="Times New Roman" w:eastAsia="Times New Roman" w:hAnsi="Times New Roman" w:cs="Times New Roman"/>
          <w:b/>
          <w:bCs/>
          <w:i/>
          <w:iCs/>
          <w:sz w:val="24"/>
          <w:szCs w:val="24"/>
        </w:rPr>
        <w:t>Spokes</w:t>
      </w:r>
      <w:r w:rsidRPr="004F578C">
        <w:rPr>
          <w:rFonts w:ascii="Times New Roman" w:eastAsia="Times New Roman" w:hAnsi="Times New Roman" w:cs="Times New Roman"/>
          <w:sz w:val="24"/>
          <w:szCs w:val="24"/>
        </w:rPr>
        <w:t xml:space="preserve">: Spokes are airports that are not hubs but serve as destinations for flights originating from the hubs. These airports </w:t>
      </w:r>
      <w:proofErr w:type="gramStart"/>
      <w:r w:rsidRPr="004F578C">
        <w:rPr>
          <w:rFonts w:ascii="Times New Roman" w:eastAsia="Times New Roman" w:hAnsi="Times New Roman" w:cs="Times New Roman"/>
          <w:sz w:val="24"/>
          <w:szCs w:val="24"/>
        </w:rPr>
        <w:t>are connected</w:t>
      </w:r>
      <w:proofErr w:type="gramEnd"/>
      <w:r w:rsidRPr="004F578C">
        <w:rPr>
          <w:rFonts w:ascii="Times New Roman" w:eastAsia="Times New Roman" w:hAnsi="Times New Roman" w:cs="Times New Roman"/>
          <w:sz w:val="24"/>
          <w:szCs w:val="24"/>
        </w:rPr>
        <w:t xml:space="preserve"> to one or more hub airports and typically have a mix of regional and mainline flights arriving and departing.</w:t>
      </w:r>
    </w:p>
    <w:p w14:paraId="4B0E9B27" w14:textId="77777777" w:rsidR="00F3731B" w:rsidRDefault="00F3731B" w:rsidP="00FB199F">
      <w:pPr>
        <w:ind w:firstLine="0"/>
        <w:jc w:val="both"/>
        <w:rPr>
          <w:del w:id="7" w:author="Author"/>
          <w:rFonts w:ascii="Times New Roman" w:eastAsia="Times New Roman" w:hAnsi="Times New Roman" w:cs="Times New Roman"/>
          <w:sz w:val="24"/>
          <w:szCs w:val="24"/>
        </w:rPr>
      </w:pPr>
    </w:p>
    <w:p w14:paraId="0A62FA58" w14:textId="77777777" w:rsidR="00F3731B" w:rsidRPr="004F578C" w:rsidRDefault="00F3731B" w:rsidP="00FB199F">
      <w:pPr>
        <w:ind w:firstLine="0"/>
        <w:jc w:val="both"/>
        <w:rPr>
          <w:del w:id="8" w:author="Author"/>
          <w:rFonts w:ascii="Times New Roman" w:eastAsia="Times New Roman" w:hAnsi="Times New Roman" w:cs="Times New Roman"/>
          <w:sz w:val="24"/>
          <w:szCs w:val="24"/>
        </w:rPr>
      </w:pPr>
    </w:p>
    <w:p w14:paraId="122AA6E9" w14:textId="77777777" w:rsidR="00F3731B" w:rsidRDefault="00F3731B" w:rsidP="00FB199F">
      <w:pPr>
        <w:ind w:firstLine="0"/>
        <w:jc w:val="both"/>
        <w:rPr>
          <w:ins w:id="9" w:author="Author"/>
          <w:rFonts w:ascii="Times New Roman" w:eastAsia="Times New Roman" w:hAnsi="Times New Roman" w:cs="Times New Roman"/>
          <w:b/>
          <w:bCs/>
          <w:sz w:val="24"/>
          <w:szCs w:val="24"/>
        </w:rPr>
      </w:pPr>
    </w:p>
    <w:p w14:paraId="0952012E" w14:textId="77777777" w:rsidR="00F3731B" w:rsidRPr="004F578C" w:rsidRDefault="00F3731B" w:rsidP="00F3731B">
      <w:pPr>
        <w:ind w:firstLine="0"/>
        <w:rPr>
          <w:rFonts w:ascii="Times New Roman" w:eastAsia="Times New Roman" w:hAnsi="Times New Roman" w:cs="Times New Roman"/>
          <w:b/>
          <w:bCs/>
          <w:sz w:val="24"/>
          <w:szCs w:val="24"/>
        </w:rPr>
      </w:pPr>
      <w:r w:rsidRPr="004F578C">
        <w:rPr>
          <w:rFonts w:ascii="Times New Roman" w:eastAsia="Times New Roman" w:hAnsi="Times New Roman" w:cs="Times New Roman"/>
          <w:b/>
          <w:bCs/>
          <w:sz w:val="24"/>
          <w:szCs w:val="24"/>
        </w:rPr>
        <w:t>Bag</w:t>
      </w:r>
      <w:ins w:id="10" w:author="Author">
        <w:r>
          <w:rPr>
            <w:rFonts w:ascii="Times New Roman" w:eastAsia="Times New Roman" w:hAnsi="Times New Roman" w:cs="Times New Roman"/>
            <w:b/>
            <w:bCs/>
            <w:sz w:val="24"/>
            <w:szCs w:val="24"/>
          </w:rPr>
          <w:t>-</w:t>
        </w:r>
      </w:ins>
      <w:r w:rsidRPr="004F578C">
        <w:rPr>
          <w:rFonts w:ascii="Times New Roman" w:eastAsia="Times New Roman" w:hAnsi="Times New Roman" w:cs="Times New Roman"/>
          <w:b/>
          <w:bCs/>
          <w:sz w:val="24"/>
          <w:szCs w:val="24"/>
        </w:rPr>
        <w:t>room Operations:</w:t>
      </w:r>
    </w:p>
    <w:p w14:paraId="2A03EE98" w14:textId="77777777" w:rsidR="00F3731B" w:rsidRPr="00D665E9" w:rsidRDefault="00F3731B" w:rsidP="00FB199F">
      <w:pPr>
        <w:ind w:firstLine="0"/>
        <w:jc w:val="both"/>
        <w:rPr>
          <w:rFonts w:ascii="Times New Roman" w:eastAsia="Times New Roman" w:hAnsi="Times New Roman" w:cs="Times New Roman"/>
          <w:sz w:val="24"/>
          <w:szCs w:val="24"/>
        </w:rPr>
      </w:pPr>
      <w:r w:rsidRPr="004F578C">
        <w:rPr>
          <w:rFonts w:ascii="Times New Roman" w:eastAsia="Times New Roman" w:hAnsi="Times New Roman" w:cs="Times New Roman"/>
          <w:sz w:val="24"/>
          <w:szCs w:val="24"/>
        </w:rPr>
        <w:t xml:space="preserve">Airlines face a </w:t>
      </w:r>
      <w:r>
        <w:rPr>
          <w:rFonts w:ascii="Times New Roman" w:eastAsia="Times New Roman" w:hAnsi="Times New Roman" w:cs="Times New Roman"/>
          <w:sz w:val="24"/>
          <w:szCs w:val="24"/>
        </w:rPr>
        <w:t>huge</w:t>
      </w:r>
      <w:r w:rsidRPr="004F578C">
        <w:rPr>
          <w:rFonts w:ascii="Times New Roman" w:eastAsia="Times New Roman" w:hAnsi="Times New Roman" w:cs="Times New Roman"/>
          <w:sz w:val="24"/>
          <w:szCs w:val="24"/>
        </w:rPr>
        <w:t xml:space="preserve"> challenge when it comes to </w:t>
      </w:r>
      <w:del w:id="11" w:author="Author">
        <w:r w:rsidRPr="004F578C">
          <w:rPr>
            <w:rFonts w:ascii="Times New Roman" w:eastAsia="Times New Roman" w:hAnsi="Times New Roman" w:cs="Times New Roman"/>
            <w:sz w:val="24"/>
            <w:szCs w:val="24"/>
          </w:rPr>
          <w:delText>bagroom</w:delText>
        </w:r>
      </w:del>
      <w:ins w:id="12" w:author="Author">
        <w:r w:rsidRPr="004F578C">
          <w:rPr>
            <w:rFonts w:ascii="Times New Roman" w:eastAsia="Times New Roman" w:hAnsi="Times New Roman" w:cs="Times New Roman"/>
            <w:sz w:val="24"/>
            <w:szCs w:val="24"/>
          </w:rPr>
          <w:t>bag</w:t>
        </w:r>
        <w:r>
          <w:rPr>
            <w:rFonts w:ascii="Times New Roman" w:eastAsia="Times New Roman" w:hAnsi="Times New Roman" w:cs="Times New Roman"/>
            <w:sz w:val="24"/>
            <w:szCs w:val="24"/>
          </w:rPr>
          <w:t>-</w:t>
        </w:r>
        <w:del w:id="13" w:author="Author">
          <w:r w:rsidRPr="004F578C" w:rsidDel="006F6E57">
            <w:rPr>
              <w:rFonts w:ascii="Times New Roman" w:eastAsia="Times New Roman" w:hAnsi="Times New Roman" w:cs="Times New Roman"/>
              <w:sz w:val="24"/>
              <w:szCs w:val="24"/>
            </w:rPr>
            <w:delText xml:space="preserve"> </w:delText>
          </w:r>
        </w:del>
        <w:r w:rsidRPr="004F578C">
          <w:rPr>
            <w:rFonts w:ascii="Times New Roman" w:eastAsia="Times New Roman" w:hAnsi="Times New Roman" w:cs="Times New Roman"/>
            <w:sz w:val="24"/>
            <w:szCs w:val="24"/>
          </w:rPr>
          <w:t>room</w:t>
        </w:r>
      </w:ins>
      <w:r w:rsidRPr="004F578C">
        <w:rPr>
          <w:rFonts w:ascii="Times New Roman" w:eastAsia="Times New Roman" w:hAnsi="Times New Roman" w:cs="Times New Roman"/>
          <w:sz w:val="24"/>
          <w:szCs w:val="24"/>
        </w:rPr>
        <w:t xml:space="preserve"> throughput, particularly with the staggering number of travelers they serve daily. In American Airlines, with 500,000 travelers </w:t>
      </w:r>
      <w:r w:rsidRPr="004F578C">
        <w:rPr>
          <w:rFonts w:ascii="Times New Roman" w:eastAsia="Times New Roman" w:hAnsi="Times New Roman" w:cs="Times New Roman"/>
          <w:sz w:val="24"/>
          <w:szCs w:val="24"/>
        </w:rPr>
        <w:lastRenderedPageBreak/>
        <w:t xml:space="preserve">passing through their gates every day, airlines need to efficiently </w:t>
      </w:r>
      <w:proofErr w:type="gramStart"/>
      <w:r w:rsidRPr="004F578C">
        <w:rPr>
          <w:rFonts w:ascii="Times New Roman" w:eastAsia="Times New Roman" w:hAnsi="Times New Roman" w:cs="Times New Roman"/>
          <w:sz w:val="24"/>
          <w:szCs w:val="24"/>
        </w:rPr>
        <w:t>handle</w:t>
      </w:r>
      <w:proofErr w:type="gramEnd"/>
      <w:r w:rsidRPr="004F578C">
        <w:rPr>
          <w:rFonts w:ascii="Times New Roman" w:eastAsia="Times New Roman" w:hAnsi="Times New Roman" w:cs="Times New Roman"/>
          <w:sz w:val="24"/>
          <w:szCs w:val="24"/>
        </w:rPr>
        <w:t xml:space="preserve"> their luggage as well. On average, each traveler carries approximately 2.5 bags. To manage this massive volume of luggage, airlines typically operate </w:t>
      </w:r>
      <w:del w:id="14" w:author="Author">
        <w:r w:rsidRPr="004F578C">
          <w:rPr>
            <w:rFonts w:ascii="Times New Roman" w:eastAsia="Times New Roman" w:hAnsi="Times New Roman" w:cs="Times New Roman"/>
            <w:sz w:val="24"/>
            <w:szCs w:val="24"/>
          </w:rPr>
          <w:delText>bagrooms</w:delText>
        </w:r>
      </w:del>
      <w:ins w:id="15" w:author="Author">
        <w:r w:rsidRPr="004F578C">
          <w:rPr>
            <w:rFonts w:ascii="Times New Roman" w:eastAsia="Times New Roman" w:hAnsi="Times New Roman" w:cs="Times New Roman"/>
            <w:sz w:val="24"/>
            <w:szCs w:val="24"/>
          </w:rPr>
          <w:t>bag</w:t>
        </w:r>
        <w:r>
          <w:rPr>
            <w:rFonts w:ascii="Times New Roman" w:eastAsia="Times New Roman" w:hAnsi="Times New Roman" w:cs="Times New Roman"/>
            <w:sz w:val="24"/>
            <w:szCs w:val="24"/>
          </w:rPr>
          <w:t>-</w:t>
        </w:r>
        <w:r w:rsidRPr="004F578C">
          <w:rPr>
            <w:rFonts w:ascii="Times New Roman" w:eastAsia="Times New Roman" w:hAnsi="Times New Roman" w:cs="Times New Roman"/>
            <w:sz w:val="24"/>
            <w:szCs w:val="24"/>
          </w:rPr>
          <w:t>rooms</w:t>
        </w:r>
      </w:ins>
      <w:r w:rsidRPr="004F578C">
        <w:rPr>
          <w:rFonts w:ascii="Times New Roman" w:eastAsia="Times New Roman" w:hAnsi="Times New Roman" w:cs="Times New Roman"/>
          <w:sz w:val="24"/>
          <w:szCs w:val="24"/>
        </w:rPr>
        <w:t xml:space="preserve"> and Baggage Handling Systems at the first level of their airport facilities. </w:t>
      </w:r>
      <w:proofErr w:type="gramStart"/>
      <w:r w:rsidRPr="004F578C">
        <w:rPr>
          <w:rFonts w:ascii="Times New Roman" w:eastAsia="Times New Roman" w:hAnsi="Times New Roman" w:cs="Times New Roman"/>
          <w:sz w:val="24"/>
          <w:szCs w:val="24"/>
        </w:rPr>
        <w:t>Bag</w:t>
      </w:r>
      <w:proofErr w:type="gramEnd"/>
      <w:ins w:id="16" w:author="Author">
        <w:r>
          <w:rPr>
            <w:rFonts w:ascii="Times New Roman" w:eastAsia="Times New Roman" w:hAnsi="Times New Roman" w:cs="Times New Roman"/>
            <w:sz w:val="24"/>
            <w:szCs w:val="24"/>
          </w:rPr>
          <w:t>-</w:t>
        </w:r>
      </w:ins>
      <w:r w:rsidRPr="004F578C">
        <w:rPr>
          <w:rFonts w:ascii="Times New Roman" w:eastAsia="Times New Roman" w:hAnsi="Times New Roman" w:cs="Times New Roman"/>
          <w:sz w:val="24"/>
          <w:szCs w:val="24"/>
        </w:rPr>
        <w:t xml:space="preserve">room </w:t>
      </w:r>
      <w:proofErr w:type="gramStart"/>
      <w:r w:rsidRPr="004F578C">
        <w:rPr>
          <w:rFonts w:ascii="Times New Roman" w:eastAsia="Times New Roman" w:hAnsi="Times New Roman" w:cs="Times New Roman"/>
          <w:sz w:val="24"/>
          <w:szCs w:val="24"/>
        </w:rPr>
        <w:t>handles</w:t>
      </w:r>
      <w:proofErr w:type="gramEnd"/>
      <w:r w:rsidRPr="004F578C">
        <w:rPr>
          <w:rFonts w:ascii="Times New Roman" w:eastAsia="Times New Roman" w:hAnsi="Times New Roman" w:cs="Times New Roman"/>
          <w:sz w:val="24"/>
          <w:szCs w:val="24"/>
        </w:rPr>
        <w:t xml:space="preserve"> the checked bags and transfer bags except shorter tail-to-tail connections transfer bags. Gate bags do not enter </w:t>
      </w:r>
      <w:proofErr w:type="gramStart"/>
      <w:r w:rsidRPr="004F578C">
        <w:rPr>
          <w:rFonts w:ascii="Times New Roman" w:eastAsia="Times New Roman" w:hAnsi="Times New Roman" w:cs="Times New Roman"/>
          <w:sz w:val="24"/>
          <w:szCs w:val="24"/>
        </w:rPr>
        <w:t>bag</w:t>
      </w:r>
      <w:proofErr w:type="gramEnd"/>
      <w:ins w:id="17" w:author="Author">
        <w:r>
          <w:rPr>
            <w:rFonts w:ascii="Times New Roman" w:eastAsia="Times New Roman" w:hAnsi="Times New Roman" w:cs="Times New Roman"/>
            <w:sz w:val="24"/>
            <w:szCs w:val="24"/>
          </w:rPr>
          <w:t>-</w:t>
        </w:r>
      </w:ins>
      <w:r w:rsidRPr="004F578C">
        <w:rPr>
          <w:rFonts w:ascii="Times New Roman" w:eastAsia="Times New Roman" w:hAnsi="Times New Roman" w:cs="Times New Roman"/>
          <w:sz w:val="24"/>
          <w:szCs w:val="24"/>
        </w:rPr>
        <w:t>room. The efficiency of the bag</w:t>
      </w:r>
      <w:ins w:id="18" w:author="Author">
        <w:r>
          <w:rPr>
            <w:rFonts w:ascii="Times New Roman" w:eastAsia="Times New Roman" w:hAnsi="Times New Roman" w:cs="Times New Roman"/>
            <w:sz w:val="24"/>
            <w:szCs w:val="24"/>
          </w:rPr>
          <w:t>-</w:t>
        </w:r>
      </w:ins>
      <w:r w:rsidRPr="004F578C">
        <w:rPr>
          <w:rFonts w:ascii="Times New Roman" w:eastAsia="Times New Roman" w:hAnsi="Times New Roman" w:cs="Times New Roman"/>
          <w:sz w:val="24"/>
          <w:szCs w:val="24"/>
        </w:rPr>
        <w:t xml:space="preserve">room's operations is paramount to prevent delays, lost luggage, </w:t>
      </w:r>
      <w:proofErr w:type="gramStart"/>
      <w:r w:rsidRPr="004F578C">
        <w:rPr>
          <w:rFonts w:ascii="Times New Roman" w:eastAsia="Times New Roman" w:hAnsi="Times New Roman" w:cs="Times New Roman"/>
          <w:sz w:val="24"/>
          <w:szCs w:val="24"/>
        </w:rPr>
        <w:t>and ultimately, to</w:t>
      </w:r>
      <w:proofErr w:type="gramEnd"/>
      <w:r w:rsidRPr="004F578C">
        <w:rPr>
          <w:rFonts w:ascii="Times New Roman" w:eastAsia="Times New Roman" w:hAnsi="Times New Roman" w:cs="Times New Roman"/>
          <w:sz w:val="24"/>
          <w:szCs w:val="24"/>
        </w:rPr>
        <w:t xml:space="preserve"> provide travelers with a smooth and hassle-free experience from check-in to baggage claim.</w:t>
      </w:r>
    </w:p>
    <w:p w14:paraId="15E1E8B1" w14:textId="77777777" w:rsidR="00F3731B" w:rsidRDefault="00F3731B" w:rsidP="00F3731B">
      <w:pPr>
        <w:pStyle w:val="Heading1"/>
        <w:jc w:val="left"/>
        <w:rPr>
          <w:rFonts w:ascii="Times New Roman" w:eastAsia="Times New Roman" w:hAnsi="Times New Roman" w:cs="Times New Roman"/>
          <w:sz w:val="28"/>
          <w:szCs w:val="28"/>
        </w:rPr>
      </w:pPr>
      <w:bookmarkStart w:id="19" w:name="_Toc152880086"/>
      <w:r w:rsidRPr="001C437D">
        <w:rPr>
          <w:rFonts w:ascii="Times New Roman" w:eastAsia="Times New Roman" w:hAnsi="Times New Roman" w:cs="Times New Roman"/>
          <w:sz w:val="28"/>
          <w:szCs w:val="28"/>
        </w:rPr>
        <w:t>Problem Statement</w:t>
      </w:r>
      <w:bookmarkEnd w:id="19"/>
    </w:p>
    <w:p w14:paraId="16A890FD" w14:textId="77777777" w:rsidR="00F3731B" w:rsidRDefault="00F3731B" w:rsidP="00FB199F">
      <w:pPr>
        <w:ind w:firstLine="0"/>
        <w:jc w:val="both"/>
        <w:rPr>
          <w:ins w:id="20" w:author="Author"/>
          <w:rFonts w:ascii="Times New Roman" w:hAnsi="Times New Roman" w:cs="Times New Roman"/>
          <w:sz w:val="24"/>
          <w:szCs w:val="24"/>
        </w:rPr>
      </w:pPr>
      <w:ins w:id="21" w:author="Author">
        <w:r>
          <w:rPr>
            <w:rFonts w:ascii="Times New Roman" w:hAnsi="Times New Roman" w:cs="Times New Roman"/>
            <w:sz w:val="24"/>
            <w:szCs w:val="24"/>
          </w:rPr>
          <w:t>Every airline carrier reports baggage mishandling rate to Office of Airline Information (OAI) each month. These</w:t>
        </w:r>
        <w:r w:rsidRPr="005969C9">
          <w:rPr>
            <w:rFonts w:ascii="Times New Roman" w:hAnsi="Times New Roman" w:cs="Times New Roman"/>
            <w:sz w:val="24"/>
            <w:szCs w:val="24"/>
          </w:rPr>
          <w:t xml:space="preserve"> data </w:t>
        </w:r>
        <w:proofErr w:type="gramStart"/>
        <w:r w:rsidRPr="005969C9">
          <w:rPr>
            <w:rFonts w:ascii="Times New Roman" w:hAnsi="Times New Roman" w:cs="Times New Roman"/>
            <w:sz w:val="24"/>
            <w:szCs w:val="24"/>
          </w:rPr>
          <w:t>are used</w:t>
        </w:r>
        <w:proofErr w:type="gramEnd"/>
        <w:r w:rsidRPr="005969C9">
          <w:rPr>
            <w:rFonts w:ascii="Times New Roman" w:hAnsi="Times New Roman" w:cs="Times New Roman"/>
            <w:sz w:val="24"/>
            <w:szCs w:val="24"/>
          </w:rPr>
          <w:t xml:space="preserve"> to monitor each carrier's </w:t>
        </w:r>
        <w:del w:id="22" w:author="Author">
          <w:r w:rsidRPr="005969C9">
            <w:rPr>
              <w:rFonts w:ascii="Times New Roman" w:hAnsi="Times New Roman" w:cs="Times New Roman"/>
              <w:sz w:val="24"/>
              <w:szCs w:val="24"/>
            </w:rPr>
            <w:delText>baggage, and</w:delText>
          </w:r>
        </w:del>
        <w:r w:rsidRPr="005969C9">
          <w:rPr>
            <w:rFonts w:ascii="Times New Roman" w:hAnsi="Times New Roman" w:cs="Times New Roman"/>
            <w:sz w:val="24"/>
            <w:szCs w:val="24"/>
          </w:rPr>
          <w:t xml:space="preserve">baggage, </w:t>
        </w:r>
        <w:del w:id="23" w:author="Author">
          <w:r w:rsidRPr="005969C9">
            <w:rPr>
              <w:rFonts w:ascii="Times New Roman" w:hAnsi="Times New Roman" w:cs="Times New Roman"/>
              <w:sz w:val="24"/>
              <w:szCs w:val="24"/>
            </w:rPr>
            <w:delText>wheelchairs</w:delText>
          </w:r>
        </w:del>
        <w:r w:rsidRPr="005969C9">
          <w:rPr>
            <w:rFonts w:ascii="Times New Roman" w:hAnsi="Times New Roman" w:cs="Times New Roman"/>
            <w:sz w:val="24"/>
            <w:szCs w:val="24"/>
          </w:rPr>
          <w:t>wheelchairs, and scooters handling, and to provide information to consumers</w:t>
        </w:r>
        <w:r>
          <w:rPr>
            <w:rFonts w:ascii="Times New Roman" w:hAnsi="Times New Roman" w:cs="Times New Roman"/>
            <w:sz w:val="24"/>
            <w:szCs w:val="24"/>
          </w:rPr>
          <w:t xml:space="preserve"> (</w:t>
        </w:r>
        <w:r w:rsidRPr="00542B45">
          <w:rPr>
            <w:rFonts w:ascii="Times New Roman" w:hAnsi="Times New Roman" w:cs="Times New Roman"/>
            <w:sz w:val="24"/>
            <w:szCs w:val="24"/>
          </w:rPr>
          <w:t>Office of Airline Information (OAI), 2018)</w:t>
        </w:r>
        <w:r w:rsidRPr="005969C9">
          <w:rPr>
            <w:rFonts w:ascii="Times New Roman" w:hAnsi="Times New Roman" w:cs="Times New Roman"/>
            <w:sz w:val="24"/>
            <w:szCs w:val="24"/>
          </w:rPr>
          <w:t>.</w:t>
        </w:r>
        <w:r w:rsidRPr="00542B45">
          <w:rPr>
            <w:rFonts w:ascii="Times New Roman" w:hAnsi="Times New Roman" w:cs="Times New Roman"/>
            <w:sz w:val="24"/>
            <w:szCs w:val="24"/>
          </w:rPr>
          <w:t xml:space="preserve"> In turn, this information on public portal adds to consumer trust and passenger attraction. </w:t>
        </w:r>
      </w:ins>
    </w:p>
    <w:p w14:paraId="5BCF06B6" w14:textId="77777777" w:rsidR="00F3731B" w:rsidRDefault="00F3731B" w:rsidP="00FB199F">
      <w:pPr>
        <w:ind w:firstLine="0"/>
        <w:jc w:val="both"/>
        <w:rPr>
          <w:ins w:id="24" w:author="Author"/>
          <w:rFonts w:ascii="Times New Roman" w:hAnsi="Times New Roman" w:cs="Times New Roman"/>
          <w:sz w:val="24"/>
          <w:szCs w:val="24"/>
        </w:rPr>
      </w:pPr>
      <w:ins w:id="25" w:author="Author">
        <w:r>
          <w:rPr>
            <w:rFonts w:ascii="Times New Roman" w:hAnsi="Times New Roman" w:cs="Times New Roman"/>
            <w:sz w:val="24"/>
            <w:szCs w:val="24"/>
          </w:rPr>
          <w:t>Additionally, t</w:t>
        </w:r>
        <w:r w:rsidRPr="00864A51">
          <w:rPr>
            <w:rFonts w:ascii="Times New Roman" w:hAnsi="Times New Roman" w:cs="Times New Roman"/>
            <w:sz w:val="24"/>
            <w:szCs w:val="24"/>
          </w:rPr>
          <w:t>he personnel and equipment required for managing an airline's bag</w:t>
        </w:r>
        <w:r>
          <w:rPr>
            <w:rFonts w:ascii="Times New Roman" w:hAnsi="Times New Roman" w:cs="Times New Roman"/>
            <w:sz w:val="24"/>
            <w:szCs w:val="24"/>
          </w:rPr>
          <w:t>-</w:t>
        </w:r>
        <w:r w:rsidRPr="00864A51">
          <w:rPr>
            <w:rFonts w:ascii="Times New Roman" w:hAnsi="Times New Roman" w:cs="Times New Roman"/>
            <w:sz w:val="24"/>
            <w:szCs w:val="24"/>
          </w:rPr>
          <w:t>room represent a substantial financial investment, contributing significantly to the operational costs of the airline</w:t>
        </w:r>
        <w:r>
          <w:rPr>
            <w:rFonts w:ascii="Times New Roman" w:hAnsi="Times New Roman" w:cs="Times New Roman"/>
            <w:sz w:val="24"/>
            <w:szCs w:val="24"/>
          </w:rPr>
          <w:t>. Hence, o</w:t>
        </w:r>
        <w:r w:rsidRPr="005B4FF5">
          <w:rPr>
            <w:rFonts w:ascii="Times New Roman" w:hAnsi="Times New Roman" w:cs="Times New Roman"/>
            <w:sz w:val="24"/>
            <w:szCs w:val="24"/>
          </w:rPr>
          <w:t>ptimizing bag</w:t>
        </w:r>
        <w:r>
          <w:rPr>
            <w:rFonts w:ascii="Times New Roman" w:hAnsi="Times New Roman" w:cs="Times New Roman"/>
            <w:sz w:val="24"/>
            <w:szCs w:val="24"/>
          </w:rPr>
          <w:t>-</w:t>
        </w:r>
        <w:r w:rsidRPr="005B4FF5">
          <w:rPr>
            <w:rFonts w:ascii="Times New Roman" w:hAnsi="Times New Roman" w:cs="Times New Roman"/>
            <w:sz w:val="24"/>
            <w:szCs w:val="24"/>
          </w:rPr>
          <w:t>room's operations is crucial to minimize the risk of flight delays, mitigate the occurrence of mishandled luggage</w:t>
        </w:r>
        <w:r>
          <w:rPr>
            <w:rFonts w:ascii="Times New Roman" w:hAnsi="Times New Roman" w:cs="Times New Roman"/>
            <w:sz w:val="24"/>
            <w:szCs w:val="24"/>
          </w:rPr>
          <w:t>.</w:t>
        </w:r>
      </w:ins>
    </w:p>
    <w:p w14:paraId="304154ED" w14:textId="77777777" w:rsidR="00F3731B" w:rsidDel="00542B45" w:rsidRDefault="00F3731B" w:rsidP="00F3731B">
      <w:pPr>
        <w:ind w:firstLine="0"/>
        <w:rPr>
          <w:del w:id="26" w:author="Author"/>
          <w:rFonts w:ascii="Times New Roman" w:hAnsi="Times New Roman" w:cs="Times New Roman"/>
          <w:sz w:val="24"/>
          <w:szCs w:val="24"/>
        </w:rPr>
      </w:pPr>
      <w:del w:id="27" w:author="Author">
        <w:r w:rsidDel="00542B45">
          <w:rPr>
            <w:rFonts w:ascii="Times New Roman" w:hAnsi="Times New Roman" w:cs="Times New Roman"/>
            <w:sz w:val="24"/>
            <w:szCs w:val="24"/>
          </w:rPr>
          <w:lastRenderedPageBreak/>
          <w:delText xml:space="preserve">Before any flight, passengers will check-in and drop the luggage in the check-in bay. Luggage will be transported to the baggage room area in carts. When the flight has arrived near the gate, the luggage is transported to flight in the carts. Passengers who have their flights three hours or more </w:delText>
        </w:r>
        <w:r w:rsidRPr="372ED4DC" w:rsidDel="00542B45">
          <w:rPr>
            <w:rFonts w:ascii="Times New Roman" w:hAnsi="Times New Roman" w:cs="Times New Roman"/>
            <w:sz w:val="24"/>
            <w:szCs w:val="24"/>
          </w:rPr>
          <w:delText>after</w:delText>
        </w:r>
        <w:r w:rsidDel="00542B45">
          <w:rPr>
            <w:rFonts w:ascii="Times New Roman" w:hAnsi="Times New Roman" w:cs="Times New Roman"/>
            <w:sz w:val="24"/>
            <w:szCs w:val="24"/>
          </w:rPr>
          <w:delText xml:space="preserve"> their check-in time, it is difficult to manage their luggage. This poses a risk for baggage mishandling. </w:delText>
        </w:r>
      </w:del>
    </w:p>
    <w:p w14:paraId="5563D5A6" w14:textId="77777777" w:rsidR="00F3731B" w:rsidRPr="00571C51" w:rsidRDefault="00F3731B" w:rsidP="00537B35">
      <w:pPr>
        <w:ind w:firstLine="0"/>
        <w:jc w:val="center"/>
        <w:rPr>
          <w:rFonts w:ascii="Times New Roman" w:hAnsi="Times New Roman" w:cs="Times New Roman"/>
          <w:sz w:val="24"/>
          <w:szCs w:val="24"/>
        </w:rPr>
      </w:pPr>
      <w:del w:id="28" w:author="Author">
        <w:r>
          <w:rPr>
            <w:rFonts w:ascii="Times New Roman" w:hAnsi="Times New Roman" w:cs="Times New Roman"/>
            <w:noProof/>
            <w:sz w:val="24"/>
            <w:szCs w:val="24"/>
          </w:rPr>
          <w:drawing>
            <wp:inline distT="0" distB="0" distL="0" distR="0" wp14:anchorId="24DAFC1E" wp14:editId="1FD8346B">
              <wp:extent cx="6171622" cy="5740400"/>
              <wp:effectExtent l="0" t="0" r="0" b="0"/>
              <wp:docPr id="1188823067" name="Picture 1188823067" descr="A diagram of a f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23067" name="Picture 1" descr="A diagram of a fligh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76488" cy="5744926"/>
                      </a:xfrm>
                      <a:prstGeom prst="rect">
                        <a:avLst/>
                      </a:prstGeom>
                    </pic:spPr>
                  </pic:pic>
                </a:graphicData>
              </a:graphic>
            </wp:inline>
          </w:drawing>
        </w:r>
      </w:del>
      <w:ins w:id="29" w:author="Author">
        <w:del w:id="30" w:author="Author">
          <w:r w:rsidDel="00622F98">
            <w:rPr>
              <w:rFonts w:ascii="Times New Roman" w:hAnsi="Times New Roman" w:cs="Times New Roman"/>
              <w:noProof/>
              <w:sz w:val="24"/>
              <w:szCs w:val="24"/>
            </w:rPr>
            <w:drawing>
              <wp:inline distT="0" distB="0" distL="0" distR="0" wp14:anchorId="21B60D07" wp14:editId="48E8A394">
                <wp:extent cx="6369606" cy="5924550"/>
                <wp:effectExtent l="0" t="0" r="0" b="0"/>
                <wp:docPr id="360093012" name="Picture 360093012" descr="A diagram of a f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93012" name="Picture 1" descr="A diagram of a fligh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79092" cy="5933373"/>
                        </a:xfrm>
                        <a:prstGeom prst="rect">
                          <a:avLst/>
                        </a:prstGeom>
                      </pic:spPr>
                    </pic:pic>
                  </a:graphicData>
                </a:graphic>
              </wp:inline>
            </w:drawing>
          </w:r>
          <w:r w:rsidDel="00B26762">
            <w:rPr>
              <w:rFonts w:ascii="Times New Roman" w:hAnsi="Times New Roman" w:cs="Times New Roman"/>
              <w:noProof/>
              <w:sz w:val="24"/>
              <w:szCs w:val="24"/>
            </w:rPr>
            <w:drawing>
              <wp:inline distT="0" distB="0" distL="0" distR="0" wp14:anchorId="0D18487D" wp14:editId="6F9BD934">
                <wp:extent cx="6431049" cy="5981700"/>
                <wp:effectExtent l="0" t="0" r="0" b="0"/>
                <wp:docPr id="1322272723" name="Picture 1322272723" descr="A diagram of a f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2723" name="Picture 1" descr="A diagram of a fligh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37120" cy="5987347"/>
                        </a:xfrm>
                        <a:prstGeom prst="rect">
                          <a:avLst/>
                        </a:prstGeom>
                      </pic:spPr>
                    </pic:pic>
                  </a:graphicData>
                </a:graphic>
              </wp:inline>
            </w:drawing>
          </w:r>
        </w:del>
        <w:r>
          <w:rPr>
            <w:rFonts w:ascii="Times New Roman" w:hAnsi="Times New Roman" w:cs="Times New Roman"/>
            <w:noProof/>
            <w:sz w:val="24"/>
            <w:szCs w:val="24"/>
          </w:rPr>
          <w:drawing>
            <wp:inline distT="0" distB="0" distL="0" distR="0" wp14:anchorId="0F53FB0D" wp14:editId="47AE2AEF">
              <wp:extent cx="5689600" cy="5163043"/>
              <wp:effectExtent l="0" t="0" r="0" b="0"/>
              <wp:docPr id="232466576" name="Picture 232466576" descr="A diagram of a f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66576" name="Picture 2" descr="A diagram of a flight&#10;&#10;Description automatically generated"/>
                      <pic:cNvPicPr/>
                    </pic:nvPicPr>
                    <pic:blipFill rotWithShape="1">
                      <a:blip r:embed="rId14" cstate="print">
                        <a:extLst>
                          <a:ext uri="{28A0092B-C50C-407E-A947-70E740481C1C}">
                            <a14:useLocalDpi xmlns:a14="http://schemas.microsoft.com/office/drawing/2010/main" val="0"/>
                          </a:ext>
                        </a:extLst>
                      </a:blip>
                      <a:srcRect l="2530" t="2616" b="2290"/>
                      <a:stretch/>
                    </pic:blipFill>
                    <pic:spPr bwMode="auto">
                      <a:xfrm>
                        <a:off x="0" y="0"/>
                        <a:ext cx="5707931" cy="5179678"/>
                      </a:xfrm>
                      <a:prstGeom prst="rect">
                        <a:avLst/>
                      </a:prstGeom>
                      <a:ln>
                        <a:noFill/>
                      </a:ln>
                      <a:extLst>
                        <a:ext uri="{53640926-AAD7-44D8-BBD7-CCE9431645EC}">
                          <a14:shadowObscured xmlns:a14="http://schemas.microsoft.com/office/drawing/2010/main"/>
                        </a:ext>
                      </a:extLst>
                    </pic:spPr>
                  </pic:pic>
                </a:graphicData>
              </a:graphic>
            </wp:inline>
          </w:drawing>
        </w:r>
      </w:ins>
    </w:p>
    <w:p w14:paraId="72081B11" w14:textId="77777777" w:rsidR="00F3731B" w:rsidRPr="00CC2DCE" w:rsidDel="002E2628" w:rsidRDefault="00F3731B" w:rsidP="00F3731B">
      <w:pPr>
        <w:pStyle w:val="Heading2"/>
        <w:rPr>
          <w:del w:id="31" w:author="Author"/>
          <w:rFonts w:ascii="Times New Roman" w:hAnsi="Times New Roman" w:cs="Times New Roman"/>
          <w:sz w:val="24"/>
          <w:szCs w:val="24"/>
        </w:rPr>
      </w:pPr>
      <w:bookmarkStart w:id="32" w:name="_Toc152880087"/>
      <w:r w:rsidRPr="00CC2DCE">
        <w:rPr>
          <w:rFonts w:ascii="Times New Roman" w:hAnsi="Times New Roman" w:cs="Times New Roman"/>
          <w:sz w:val="24"/>
          <w:szCs w:val="24"/>
        </w:rPr>
        <w:t>Research questions</w:t>
      </w:r>
      <w:bookmarkEnd w:id="32"/>
    </w:p>
    <w:p w14:paraId="3C034C3E" w14:textId="77777777" w:rsidR="00F3731B" w:rsidRPr="002E2628" w:rsidDel="002E2628" w:rsidRDefault="00F3731B">
      <w:pPr>
        <w:ind w:firstLine="0"/>
        <w:rPr>
          <w:del w:id="33" w:author="Author"/>
          <w:rFonts w:ascii="Times New Roman" w:eastAsia="Times New Roman" w:hAnsi="Times New Roman" w:cs="Times New Roman"/>
          <w:sz w:val="24"/>
          <w:szCs w:val="24"/>
          <w:rPrChange w:id="34" w:author="Author">
            <w:rPr>
              <w:del w:id="35" w:author="Author"/>
            </w:rPr>
          </w:rPrChange>
        </w:rPr>
        <w:pPrChange w:id="36" w:author="Author">
          <w:pPr>
            <w:pStyle w:val="ListParagraph"/>
            <w:numPr>
              <w:ilvl w:val="1"/>
              <w:numId w:val="2"/>
            </w:numPr>
            <w:ind w:left="900" w:hanging="360"/>
          </w:pPr>
        </w:pPrChange>
      </w:pPr>
      <w:del w:id="37" w:author="Author">
        <w:r w:rsidRPr="002E2628" w:rsidDel="002E2628">
          <w:rPr>
            <w:rFonts w:ascii="Times New Roman" w:eastAsia="Times New Roman" w:hAnsi="Times New Roman" w:cs="Times New Roman"/>
            <w:sz w:val="24"/>
            <w:szCs w:val="24"/>
            <w:rPrChange w:id="38" w:author="Author">
              <w:rPr/>
            </w:rPrChange>
          </w:rPr>
          <w:delText>How many carts would be required to carry baggage from the check-in point to the baggage storage area?</w:delText>
        </w:r>
      </w:del>
    </w:p>
    <w:p w14:paraId="6590C41B" w14:textId="77777777" w:rsidR="00F3731B" w:rsidDel="002E2628" w:rsidRDefault="00F3731B">
      <w:pPr>
        <w:ind w:firstLine="0"/>
        <w:rPr>
          <w:del w:id="39" w:author="Author"/>
        </w:rPr>
        <w:pPrChange w:id="40" w:author="Author">
          <w:pPr>
            <w:pStyle w:val="ListParagraph"/>
            <w:numPr>
              <w:ilvl w:val="1"/>
              <w:numId w:val="2"/>
            </w:numPr>
            <w:ind w:left="900" w:hanging="360"/>
          </w:pPr>
        </w:pPrChange>
      </w:pPr>
      <w:del w:id="41" w:author="Author">
        <w:r w:rsidRPr="000E7075" w:rsidDel="002E2628">
          <w:delText>How many bags pass through baggage room per flight?</w:delText>
        </w:r>
      </w:del>
    </w:p>
    <w:p w14:paraId="7DC03AFD" w14:textId="77777777" w:rsidR="00F3731B" w:rsidRPr="00BB5739" w:rsidRDefault="00F3731B">
      <w:pPr>
        <w:pStyle w:val="Heading2"/>
        <w:rPr>
          <w:ins w:id="42" w:author="Author"/>
        </w:rPr>
        <w:pPrChange w:id="43" w:author="Author">
          <w:pPr>
            <w:pStyle w:val="ListParagraph"/>
            <w:numPr>
              <w:ilvl w:val="1"/>
              <w:numId w:val="2"/>
            </w:numPr>
            <w:ind w:left="900" w:hanging="360"/>
          </w:pPr>
        </w:pPrChange>
      </w:pPr>
      <w:ins w:id="44" w:author="Author">
        <w:del w:id="45" w:author="Author">
          <w:r w:rsidRPr="00BB5739" w:rsidDel="006D0A16">
            <w:delText>Predict</w:delText>
          </w:r>
        </w:del>
      </w:ins>
      <w:del w:id="46" w:author="Author">
        <w:r w:rsidRPr="00BB5739" w:rsidDel="006D0A16">
          <w:delText>What would be the Mishandled Baggage Rate (MBR) (could be per 1000 or 100 or any measurable way)?</w:delText>
        </w:r>
      </w:del>
      <w:ins w:id="47" w:author="Author">
        <w:del w:id="48" w:author="Author">
          <w:r w:rsidRPr="00BB5739" w:rsidDel="006D0A16">
            <w:delText>?</w:delText>
          </w:r>
        </w:del>
      </w:ins>
    </w:p>
    <w:p w14:paraId="52A3ED6D" w14:textId="77777777" w:rsidR="00F3731B" w:rsidRPr="006D0A16" w:rsidRDefault="00F3731B" w:rsidP="00CA478D">
      <w:pPr>
        <w:pStyle w:val="ListParagraph"/>
        <w:numPr>
          <w:ilvl w:val="0"/>
          <w:numId w:val="22"/>
        </w:numPr>
        <w:rPr>
          <w:ins w:id="49" w:author="Author"/>
          <w:rFonts w:ascii="Times New Roman" w:eastAsia="Times New Roman" w:hAnsi="Times New Roman" w:cs="Times New Roman"/>
          <w:sz w:val="24"/>
          <w:szCs w:val="24"/>
        </w:rPr>
      </w:pPr>
      <w:ins w:id="50" w:author="Author">
        <w:r w:rsidRPr="006D0A16">
          <w:rPr>
            <w:rFonts w:ascii="Times New Roman" w:eastAsia="Times New Roman" w:hAnsi="Times New Roman" w:cs="Times New Roman"/>
            <w:sz w:val="24"/>
            <w:szCs w:val="24"/>
          </w:rPr>
          <w:t>What are the key performance indicators (KPIs) for bag</w:t>
        </w:r>
        <w:r>
          <w:rPr>
            <w:rFonts w:ascii="Times New Roman" w:eastAsia="Times New Roman" w:hAnsi="Times New Roman" w:cs="Times New Roman"/>
            <w:sz w:val="24"/>
            <w:szCs w:val="24"/>
          </w:rPr>
          <w:t>-</w:t>
        </w:r>
        <w:r w:rsidRPr="006D0A16">
          <w:rPr>
            <w:rFonts w:ascii="Times New Roman" w:eastAsia="Times New Roman" w:hAnsi="Times New Roman" w:cs="Times New Roman"/>
            <w:sz w:val="24"/>
            <w:szCs w:val="24"/>
          </w:rPr>
          <w:t>room operations, and how can bag</w:t>
        </w:r>
        <w:r>
          <w:rPr>
            <w:rFonts w:ascii="Times New Roman" w:eastAsia="Times New Roman" w:hAnsi="Times New Roman" w:cs="Times New Roman"/>
            <w:sz w:val="24"/>
            <w:szCs w:val="24"/>
          </w:rPr>
          <w:t>-</w:t>
        </w:r>
        <w:r w:rsidRPr="006D0A16">
          <w:rPr>
            <w:rFonts w:ascii="Times New Roman" w:eastAsia="Times New Roman" w:hAnsi="Times New Roman" w:cs="Times New Roman"/>
            <w:sz w:val="24"/>
            <w:szCs w:val="24"/>
          </w:rPr>
          <w:t xml:space="preserve">room data </w:t>
        </w:r>
        <w:proofErr w:type="gramStart"/>
        <w:r w:rsidRPr="006D0A16">
          <w:rPr>
            <w:rFonts w:ascii="Times New Roman" w:eastAsia="Times New Roman" w:hAnsi="Times New Roman" w:cs="Times New Roman"/>
            <w:sz w:val="24"/>
            <w:szCs w:val="24"/>
          </w:rPr>
          <w:t>be leveraged</w:t>
        </w:r>
        <w:proofErr w:type="gramEnd"/>
        <w:r w:rsidRPr="006D0A16">
          <w:rPr>
            <w:rFonts w:ascii="Times New Roman" w:eastAsia="Times New Roman" w:hAnsi="Times New Roman" w:cs="Times New Roman"/>
            <w:sz w:val="24"/>
            <w:szCs w:val="24"/>
          </w:rPr>
          <w:t xml:space="preserve"> to improve these metrics?</w:t>
        </w:r>
      </w:ins>
    </w:p>
    <w:p w14:paraId="75D84FA0" w14:textId="77777777" w:rsidR="00F3731B" w:rsidRPr="006D0A16" w:rsidRDefault="00F3731B" w:rsidP="00CA478D">
      <w:pPr>
        <w:pStyle w:val="ListParagraph"/>
        <w:numPr>
          <w:ilvl w:val="0"/>
          <w:numId w:val="22"/>
        </w:numPr>
        <w:rPr>
          <w:ins w:id="51" w:author="Author"/>
          <w:rFonts w:ascii="Times New Roman" w:eastAsia="Times New Roman" w:hAnsi="Times New Roman" w:cs="Times New Roman"/>
          <w:sz w:val="24"/>
          <w:szCs w:val="24"/>
        </w:rPr>
      </w:pPr>
      <w:ins w:id="52" w:author="Author">
        <w:r w:rsidRPr="006D0A16">
          <w:rPr>
            <w:rFonts w:ascii="Times New Roman" w:eastAsia="Times New Roman" w:hAnsi="Times New Roman" w:cs="Times New Roman"/>
            <w:sz w:val="24"/>
            <w:szCs w:val="24"/>
          </w:rPr>
          <w:t>How can historical bag</w:t>
        </w:r>
        <w:r>
          <w:rPr>
            <w:rFonts w:ascii="Times New Roman" w:eastAsia="Times New Roman" w:hAnsi="Times New Roman" w:cs="Times New Roman"/>
            <w:sz w:val="24"/>
            <w:szCs w:val="24"/>
          </w:rPr>
          <w:t>-</w:t>
        </w:r>
        <w:r w:rsidRPr="006D0A16">
          <w:rPr>
            <w:rFonts w:ascii="Times New Roman" w:eastAsia="Times New Roman" w:hAnsi="Times New Roman" w:cs="Times New Roman"/>
            <w:sz w:val="24"/>
            <w:szCs w:val="24"/>
          </w:rPr>
          <w:t xml:space="preserve">room data </w:t>
        </w:r>
        <w:proofErr w:type="gramStart"/>
        <w:r w:rsidRPr="006D0A16">
          <w:rPr>
            <w:rFonts w:ascii="Times New Roman" w:eastAsia="Times New Roman" w:hAnsi="Times New Roman" w:cs="Times New Roman"/>
            <w:sz w:val="24"/>
            <w:szCs w:val="24"/>
          </w:rPr>
          <w:t>be analyzed</w:t>
        </w:r>
        <w:proofErr w:type="gramEnd"/>
        <w:r w:rsidRPr="006D0A16">
          <w:rPr>
            <w:rFonts w:ascii="Times New Roman" w:eastAsia="Times New Roman" w:hAnsi="Times New Roman" w:cs="Times New Roman"/>
            <w:sz w:val="24"/>
            <w:szCs w:val="24"/>
          </w:rPr>
          <w:t xml:space="preserve"> to identify trends and patterns in baggage handling, and how can this analysis inform operational improvements?</w:t>
        </w:r>
      </w:ins>
    </w:p>
    <w:p w14:paraId="0673B5F3" w14:textId="77777777" w:rsidR="00F3731B" w:rsidRDefault="00F3731B" w:rsidP="00CA478D">
      <w:pPr>
        <w:pStyle w:val="ListParagraph"/>
        <w:numPr>
          <w:ilvl w:val="0"/>
          <w:numId w:val="22"/>
        </w:numPr>
        <w:rPr>
          <w:ins w:id="53" w:author="Author"/>
          <w:del w:id="54" w:author="Author"/>
          <w:rFonts w:ascii="Times New Roman" w:eastAsia="Times New Roman" w:hAnsi="Times New Roman" w:cs="Times New Roman"/>
          <w:sz w:val="24"/>
          <w:szCs w:val="24"/>
        </w:rPr>
      </w:pPr>
      <w:ins w:id="55" w:author="Author">
        <w:r w:rsidRPr="006D0A16">
          <w:rPr>
            <w:rFonts w:ascii="Times New Roman" w:eastAsia="Times New Roman" w:hAnsi="Times New Roman" w:cs="Times New Roman"/>
            <w:sz w:val="24"/>
            <w:szCs w:val="24"/>
          </w:rPr>
          <w:t>What are the most common causes of mishandled baggage, and how can bag</w:t>
        </w:r>
        <w:r>
          <w:rPr>
            <w:rFonts w:ascii="Times New Roman" w:eastAsia="Times New Roman" w:hAnsi="Times New Roman" w:cs="Times New Roman"/>
            <w:sz w:val="24"/>
            <w:szCs w:val="24"/>
          </w:rPr>
          <w:t>-</w:t>
        </w:r>
        <w:r w:rsidRPr="006D0A16">
          <w:rPr>
            <w:rFonts w:ascii="Times New Roman" w:eastAsia="Times New Roman" w:hAnsi="Times New Roman" w:cs="Times New Roman"/>
            <w:sz w:val="24"/>
            <w:szCs w:val="24"/>
          </w:rPr>
          <w:t xml:space="preserve">room data help in developing </w:t>
        </w:r>
        <w:proofErr w:type="gramStart"/>
        <w:r w:rsidRPr="006D0A16">
          <w:rPr>
            <w:rFonts w:ascii="Times New Roman" w:eastAsia="Times New Roman" w:hAnsi="Times New Roman" w:cs="Times New Roman"/>
            <w:sz w:val="24"/>
            <w:szCs w:val="24"/>
          </w:rPr>
          <w:t>proactive</w:t>
        </w:r>
        <w:proofErr w:type="gramEnd"/>
        <w:r w:rsidRPr="006D0A16">
          <w:rPr>
            <w:rFonts w:ascii="Times New Roman" w:eastAsia="Times New Roman" w:hAnsi="Times New Roman" w:cs="Times New Roman"/>
            <w:sz w:val="24"/>
            <w:szCs w:val="24"/>
          </w:rPr>
          <w:t xml:space="preserve"> strategies to reduce such incidents</w:t>
        </w:r>
        <w:r>
          <w:rPr>
            <w:rFonts w:ascii="Times New Roman" w:eastAsia="Times New Roman" w:hAnsi="Times New Roman" w:cs="Times New Roman"/>
            <w:sz w:val="24"/>
            <w:szCs w:val="24"/>
          </w:rPr>
          <w:t xml:space="preserve"> and reduce baggage Mishandling Rate</w:t>
        </w:r>
        <w:r w:rsidRPr="006D0A1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ins>
    </w:p>
    <w:p w14:paraId="2017D278" w14:textId="77777777" w:rsidR="00F3731B" w:rsidRDefault="00F3731B" w:rsidP="00CA478D">
      <w:pPr>
        <w:pStyle w:val="ListParagraph"/>
        <w:numPr>
          <w:ilvl w:val="0"/>
          <w:numId w:val="22"/>
        </w:numPr>
        <w:rPr>
          <w:ins w:id="56" w:author="Author"/>
          <w:rFonts w:ascii="Times New Roman" w:eastAsia="Times New Roman" w:hAnsi="Times New Roman" w:cs="Times New Roman"/>
          <w:sz w:val="24"/>
          <w:szCs w:val="24"/>
        </w:rPr>
      </w:pPr>
      <w:ins w:id="57" w:author="Author">
        <w:r w:rsidRPr="007D5A9E">
          <w:rPr>
            <w:rFonts w:ascii="Times New Roman" w:eastAsia="Times New Roman" w:hAnsi="Times New Roman" w:cs="Times New Roman"/>
            <w:sz w:val="24"/>
            <w:szCs w:val="24"/>
          </w:rPr>
          <w:t xml:space="preserve">Does arrival of baggage have a pattern / distribution and what are the factors </w:t>
        </w:r>
        <w:r w:rsidRPr="007D5A9E">
          <w:rPr>
            <w:rFonts w:ascii="Times New Roman" w:eastAsia="Times New Roman" w:hAnsi="Times New Roman" w:cs="Times New Roman"/>
            <w:sz w:val="24"/>
            <w:szCs w:val="24"/>
          </w:rPr>
          <w:lastRenderedPageBreak/>
          <w:t>influencing the pattern? Model arrival curves to facilitate precise resource allocation and workflow scheduling within the bag</w:t>
        </w:r>
        <w:r>
          <w:rPr>
            <w:rFonts w:ascii="Times New Roman" w:eastAsia="Times New Roman" w:hAnsi="Times New Roman" w:cs="Times New Roman"/>
            <w:sz w:val="24"/>
            <w:szCs w:val="24"/>
          </w:rPr>
          <w:t>-</w:t>
        </w:r>
        <w:r w:rsidRPr="007D5A9E">
          <w:rPr>
            <w:rFonts w:ascii="Times New Roman" w:eastAsia="Times New Roman" w:hAnsi="Times New Roman" w:cs="Times New Roman"/>
            <w:sz w:val="24"/>
            <w:szCs w:val="24"/>
          </w:rPr>
          <w:t>room to enhance efficiency and minimize congestion?</w:t>
        </w:r>
      </w:ins>
    </w:p>
    <w:p w14:paraId="4CF1F8FE" w14:textId="77777777" w:rsidR="00F3731B" w:rsidRDefault="00F3731B" w:rsidP="00CA478D">
      <w:pPr>
        <w:pStyle w:val="ListParagraph"/>
        <w:numPr>
          <w:ilvl w:val="0"/>
          <w:numId w:val="22"/>
        </w:numPr>
        <w:rPr>
          <w:ins w:id="58" w:author="Author"/>
          <w:rFonts w:ascii="Times New Roman" w:eastAsia="Times New Roman" w:hAnsi="Times New Roman" w:cs="Times New Roman"/>
          <w:sz w:val="24"/>
          <w:szCs w:val="24"/>
        </w:rPr>
      </w:pPr>
      <w:ins w:id="59" w:author="Author">
        <w:r w:rsidRPr="000E7075">
          <w:rPr>
            <w:rFonts w:ascii="Times New Roman" w:eastAsia="Times New Roman" w:hAnsi="Times New Roman" w:cs="Times New Roman"/>
            <w:sz w:val="24"/>
            <w:szCs w:val="24"/>
          </w:rPr>
          <w:t xml:space="preserve">How </w:t>
        </w:r>
        <w:proofErr w:type="gramStart"/>
        <w:r w:rsidRPr="000E7075">
          <w:rPr>
            <w:rFonts w:ascii="Times New Roman" w:eastAsia="Times New Roman" w:hAnsi="Times New Roman" w:cs="Times New Roman"/>
            <w:sz w:val="24"/>
            <w:szCs w:val="24"/>
          </w:rPr>
          <w:t>many</w:t>
        </w:r>
        <w:proofErr w:type="gramEnd"/>
        <w:r w:rsidRPr="000E7075">
          <w:rPr>
            <w:rFonts w:ascii="Times New Roman" w:eastAsia="Times New Roman" w:hAnsi="Times New Roman" w:cs="Times New Roman"/>
            <w:sz w:val="24"/>
            <w:szCs w:val="24"/>
          </w:rPr>
          <w:t xml:space="preserve"> carts would be required to carry baggage from the check-in point to the baggage storage area?</w:t>
        </w:r>
      </w:ins>
    </w:p>
    <w:p w14:paraId="79EA1956" w14:textId="77777777" w:rsidR="00F3731B" w:rsidRPr="00BB5739" w:rsidRDefault="00F3731B" w:rsidP="00CA478D">
      <w:pPr>
        <w:pStyle w:val="ListParagraph"/>
        <w:numPr>
          <w:ilvl w:val="0"/>
          <w:numId w:val="22"/>
        </w:numPr>
        <w:rPr>
          <w:rFonts w:ascii="Times New Roman" w:eastAsia="Times New Roman" w:hAnsi="Times New Roman" w:cs="Times New Roman"/>
          <w:sz w:val="24"/>
          <w:szCs w:val="24"/>
        </w:rPr>
      </w:pPr>
      <w:ins w:id="60" w:author="Author">
        <w:r w:rsidRPr="000E7075">
          <w:rPr>
            <w:rFonts w:ascii="Times New Roman" w:eastAsia="Times New Roman" w:hAnsi="Times New Roman" w:cs="Times New Roman"/>
            <w:sz w:val="24"/>
            <w:szCs w:val="24"/>
          </w:rPr>
          <w:t xml:space="preserve">How </w:t>
        </w:r>
        <w:proofErr w:type="gramStart"/>
        <w:r w:rsidRPr="000E7075">
          <w:rPr>
            <w:rFonts w:ascii="Times New Roman" w:eastAsia="Times New Roman" w:hAnsi="Times New Roman" w:cs="Times New Roman"/>
            <w:sz w:val="24"/>
            <w:szCs w:val="24"/>
          </w:rPr>
          <w:t>many</w:t>
        </w:r>
        <w:proofErr w:type="gramEnd"/>
        <w:r w:rsidRPr="000E7075">
          <w:rPr>
            <w:rFonts w:ascii="Times New Roman" w:eastAsia="Times New Roman" w:hAnsi="Times New Roman" w:cs="Times New Roman"/>
            <w:sz w:val="24"/>
            <w:szCs w:val="24"/>
          </w:rPr>
          <w:t xml:space="preserve"> bags </w:t>
        </w:r>
        <w:r>
          <w:rPr>
            <w:rFonts w:ascii="Times New Roman" w:eastAsia="Times New Roman" w:hAnsi="Times New Roman" w:cs="Times New Roman"/>
            <w:sz w:val="24"/>
            <w:szCs w:val="24"/>
          </w:rPr>
          <w:t xml:space="preserve">would </w:t>
        </w:r>
        <w:r w:rsidRPr="000E7075">
          <w:rPr>
            <w:rFonts w:ascii="Times New Roman" w:eastAsia="Times New Roman" w:hAnsi="Times New Roman" w:cs="Times New Roman"/>
            <w:sz w:val="24"/>
            <w:szCs w:val="24"/>
          </w:rPr>
          <w:t>pass through baggage room per flight?</w:t>
        </w:r>
      </w:ins>
    </w:p>
    <w:p w14:paraId="16C4D5ED" w14:textId="77777777" w:rsidR="00257ADE" w:rsidRDefault="00257ADE" w:rsidP="00257ADE"/>
    <w:p w14:paraId="724011F5" w14:textId="77777777" w:rsidR="002E524D" w:rsidRDefault="002E524D" w:rsidP="00257ADE"/>
    <w:p w14:paraId="0A70F64D" w14:textId="77777777" w:rsidR="002E524D" w:rsidRDefault="002E524D" w:rsidP="00257ADE"/>
    <w:p w14:paraId="1AB33AD9" w14:textId="77777777" w:rsidR="00257ADE" w:rsidRDefault="00257ADE" w:rsidP="00257ADE"/>
    <w:p w14:paraId="442BEED5" w14:textId="77777777" w:rsidR="00257ADE" w:rsidRDefault="00257ADE" w:rsidP="00257ADE"/>
    <w:p w14:paraId="035EC9DA" w14:textId="77777777" w:rsidR="00CA478D" w:rsidRDefault="00CA478D" w:rsidP="00257ADE"/>
    <w:p w14:paraId="1FD6A4A8" w14:textId="77777777" w:rsidR="00257ADE" w:rsidRDefault="00257ADE" w:rsidP="00257ADE"/>
    <w:p w14:paraId="01D41EFC" w14:textId="77777777" w:rsidR="00257ADE" w:rsidRDefault="00257ADE" w:rsidP="00257ADE"/>
    <w:p w14:paraId="4225FC25" w14:textId="77777777" w:rsidR="00257ADE" w:rsidRDefault="00257ADE" w:rsidP="00257ADE"/>
    <w:p w14:paraId="6EF5E112" w14:textId="77777777" w:rsidR="00257ADE" w:rsidRDefault="00257ADE" w:rsidP="00257ADE"/>
    <w:p w14:paraId="3414E0B3" w14:textId="77777777" w:rsidR="00257ADE" w:rsidRDefault="00257ADE" w:rsidP="00257ADE"/>
    <w:p w14:paraId="26BA529B" w14:textId="77777777" w:rsidR="00257ADE" w:rsidRDefault="00257ADE" w:rsidP="00257ADE"/>
    <w:p w14:paraId="34B7E458" w14:textId="77777777" w:rsidR="00257ADE" w:rsidRDefault="00257ADE" w:rsidP="00257ADE"/>
    <w:p w14:paraId="14D2599E" w14:textId="77777777" w:rsidR="00257ADE" w:rsidRDefault="00257ADE" w:rsidP="00257ADE"/>
    <w:p w14:paraId="381113E3" w14:textId="77777777" w:rsidR="00257ADE" w:rsidRDefault="00257ADE" w:rsidP="00257ADE"/>
    <w:p w14:paraId="4624D6B9" w14:textId="77777777" w:rsidR="00513E1E" w:rsidRDefault="00513E1E" w:rsidP="00257ADE"/>
    <w:p w14:paraId="17AF3E69" w14:textId="77777777" w:rsidR="00513E1E" w:rsidRDefault="00513E1E" w:rsidP="00257ADE"/>
    <w:p w14:paraId="646545BB" w14:textId="77777777" w:rsidR="00513E1E" w:rsidRDefault="00513E1E" w:rsidP="00257ADE"/>
    <w:p w14:paraId="1D02FFE8" w14:textId="77777777" w:rsidR="00257ADE" w:rsidRPr="00257ADE" w:rsidRDefault="00257ADE" w:rsidP="00257ADE"/>
    <w:p w14:paraId="5E82872F" w14:textId="66BCA42F" w:rsidR="00A74B32" w:rsidRPr="004F02FA" w:rsidRDefault="00257ADE" w:rsidP="00A74B32">
      <w:pPr>
        <w:pStyle w:val="Heading1"/>
        <w:rPr>
          <w:rFonts w:ascii="Times New Roman" w:eastAsia="Times New Roman" w:hAnsi="Times New Roman" w:cs="Times New Roman"/>
          <w:sz w:val="32"/>
          <w:szCs w:val="32"/>
        </w:rPr>
      </w:pPr>
      <w:bookmarkStart w:id="61" w:name="_Toc152880088"/>
      <w:r>
        <w:rPr>
          <w:rFonts w:ascii="Times New Roman" w:eastAsia="Times New Roman" w:hAnsi="Times New Roman" w:cs="Times New Roman"/>
          <w:sz w:val="32"/>
          <w:szCs w:val="32"/>
        </w:rPr>
        <w:lastRenderedPageBreak/>
        <w:t xml:space="preserve">CHAPTER 2: </w:t>
      </w:r>
      <w:r w:rsidR="001D3FB6">
        <w:rPr>
          <w:rFonts w:ascii="Times New Roman" w:eastAsia="Times New Roman" w:hAnsi="Times New Roman" w:cs="Times New Roman"/>
          <w:sz w:val="32"/>
          <w:szCs w:val="32"/>
        </w:rPr>
        <w:t>LITERATURE REVIEW</w:t>
      </w:r>
      <w:bookmarkEnd w:id="61"/>
    </w:p>
    <w:p w14:paraId="4BCB7F8A" w14:textId="77777777" w:rsidR="00C83C30" w:rsidRDefault="00C83C30" w:rsidP="00C83C30">
      <w:pPr>
        <w:jc w:val="both"/>
        <w:rPr>
          <w:ins w:id="62" w:author="Author"/>
          <w:rFonts w:ascii="Times New Roman" w:eastAsia="Times New Roman" w:hAnsi="Times New Roman" w:cs="Times New Roman"/>
          <w:sz w:val="24"/>
          <w:szCs w:val="24"/>
        </w:rPr>
      </w:pPr>
      <w:ins w:id="63" w:author="Author">
        <w:r w:rsidRPr="009F7B7A">
          <w:rPr>
            <w:rFonts w:ascii="Times New Roman" w:eastAsia="Times New Roman" w:hAnsi="Times New Roman" w:cs="Times New Roman"/>
            <w:sz w:val="24"/>
            <w:szCs w:val="24"/>
          </w:rPr>
          <w:t xml:space="preserve">The challenges to control the high number of footfalls </w:t>
        </w:r>
        <w:r>
          <w:rPr>
            <w:rFonts w:ascii="Times New Roman" w:eastAsia="Times New Roman" w:hAnsi="Times New Roman" w:cs="Times New Roman"/>
            <w:sz w:val="24"/>
            <w:szCs w:val="24"/>
          </w:rPr>
          <w:t>have</w:t>
        </w:r>
        <w:r w:rsidRPr="009F7B7A">
          <w:rPr>
            <w:rFonts w:ascii="Times New Roman" w:eastAsia="Times New Roman" w:hAnsi="Times New Roman" w:cs="Times New Roman"/>
            <w:sz w:val="24"/>
            <w:szCs w:val="24"/>
          </w:rPr>
          <w:t xml:space="preserve"> always</w:t>
        </w:r>
        <w:r>
          <w:rPr>
            <w:rFonts w:ascii="Times New Roman" w:eastAsia="Times New Roman" w:hAnsi="Times New Roman" w:cs="Times New Roman"/>
            <w:sz w:val="24"/>
            <w:szCs w:val="24"/>
          </w:rPr>
          <w:t xml:space="preserve"> been</w:t>
        </w:r>
        <w:r w:rsidRPr="009F7B7A">
          <w:rPr>
            <w:rFonts w:ascii="Times New Roman" w:eastAsia="Times New Roman" w:hAnsi="Times New Roman" w:cs="Times New Roman"/>
            <w:sz w:val="24"/>
            <w:szCs w:val="24"/>
          </w:rPr>
          <w:t xml:space="preserve"> inevitable. It could be a shopping mall, </w:t>
        </w:r>
        <w:proofErr w:type="gramStart"/>
        <w:r w:rsidRPr="009F7B7A">
          <w:rPr>
            <w:rFonts w:ascii="Times New Roman" w:eastAsia="Times New Roman" w:hAnsi="Times New Roman" w:cs="Times New Roman"/>
            <w:sz w:val="24"/>
            <w:szCs w:val="24"/>
          </w:rPr>
          <w:t>airport</w:t>
        </w:r>
        <w:proofErr w:type="gramEnd"/>
        <w:r w:rsidRPr="009F7B7A">
          <w:rPr>
            <w:rFonts w:ascii="Times New Roman" w:eastAsia="Times New Roman" w:hAnsi="Times New Roman" w:cs="Times New Roman"/>
            <w:sz w:val="24"/>
            <w:szCs w:val="24"/>
          </w:rPr>
          <w:t xml:space="preserve"> or any venue where there could be a greater number of footfalls. There are </w:t>
        </w:r>
        <w:proofErr w:type="gramStart"/>
        <w:r w:rsidRPr="009F7B7A">
          <w:rPr>
            <w:rFonts w:ascii="Times New Roman" w:eastAsia="Times New Roman" w:hAnsi="Times New Roman" w:cs="Times New Roman"/>
            <w:sz w:val="24"/>
            <w:szCs w:val="24"/>
          </w:rPr>
          <w:t>many</w:t>
        </w:r>
        <w:proofErr w:type="gramEnd"/>
        <w:r w:rsidRPr="009F7B7A">
          <w:rPr>
            <w:rFonts w:ascii="Times New Roman" w:eastAsia="Times New Roman" w:hAnsi="Times New Roman" w:cs="Times New Roman"/>
            <w:sz w:val="24"/>
            <w:szCs w:val="24"/>
          </w:rPr>
          <w:t xml:space="preserve"> other challenges associated with operational workflows when the population footfall is not controlled. Let us take us example of Hospital or a shopping mall. If the footfalls </w:t>
        </w:r>
        <w:proofErr w:type="gramStart"/>
        <w:r w:rsidRPr="009F7B7A">
          <w:rPr>
            <w:rFonts w:ascii="Times New Roman" w:eastAsia="Times New Roman" w:hAnsi="Times New Roman" w:cs="Times New Roman"/>
            <w:sz w:val="24"/>
            <w:szCs w:val="24"/>
          </w:rPr>
          <w:t>are not streamlined</w:t>
        </w:r>
        <w:proofErr w:type="gramEnd"/>
        <w:r w:rsidRPr="009F7B7A">
          <w:rPr>
            <w:rFonts w:ascii="Times New Roman" w:eastAsia="Times New Roman" w:hAnsi="Times New Roman" w:cs="Times New Roman"/>
            <w:sz w:val="24"/>
            <w:szCs w:val="24"/>
          </w:rPr>
          <w:t xml:space="preserve"> or controlled, it would be difficult to manage the operational process and generate the profits in the respective businesses.</w:t>
        </w:r>
      </w:ins>
    </w:p>
    <w:p w14:paraId="0953BC83" w14:textId="35EF5884" w:rsidR="005B532A" w:rsidRPr="003E77B1" w:rsidDel="003E77B1" w:rsidRDefault="00385DFB">
      <w:pPr>
        <w:pStyle w:val="Heading1"/>
        <w:ind w:firstLine="720"/>
        <w:jc w:val="both"/>
        <w:rPr>
          <w:del w:id="64" w:author="Author"/>
          <w:rFonts w:ascii="Times New Roman" w:eastAsia="Times New Roman" w:hAnsi="Times New Roman" w:cs="Times New Roman"/>
          <w:sz w:val="24"/>
          <w:szCs w:val="24"/>
          <w:rPrChange w:id="65" w:author="Author">
            <w:rPr>
              <w:del w:id="66" w:author="Author"/>
              <w:rFonts w:ascii="Times New Roman" w:eastAsia="Times New Roman" w:hAnsi="Times New Roman" w:cs="Times New Roman"/>
              <w:sz w:val="28"/>
              <w:szCs w:val="28"/>
            </w:rPr>
          </w:rPrChange>
        </w:rPr>
        <w:pPrChange w:id="67" w:author="Author">
          <w:pPr>
            <w:pStyle w:val="Heading1"/>
            <w:jc w:val="left"/>
          </w:pPr>
        </w:pPrChange>
      </w:pPr>
      <w:ins w:id="68" w:author="Author">
        <w:del w:id="69" w:author="Author">
          <w:r w:rsidDel="00581A3F">
            <w:rPr>
              <w:rFonts w:ascii="Times New Roman" w:eastAsia="Times New Roman" w:hAnsi="Times New Roman" w:cs="Times New Roman"/>
              <w:sz w:val="24"/>
              <w:szCs w:val="24"/>
            </w:rPr>
            <w:delText>Airport</w:delText>
          </w:r>
        </w:del>
        <w:r w:rsidR="00581A3F">
          <w:rPr>
            <w:rFonts w:ascii="Times New Roman" w:eastAsia="Times New Roman" w:hAnsi="Times New Roman" w:cs="Times New Roman"/>
            <w:sz w:val="24"/>
            <w:szCs w:val="24"/>
          </w:rPr>
          <w:t>The airport</w:t>
        </w:r>
        <w:r>
          <w:rPr>
            <w:rFonts w:ascii="Times New Roman" w:eastAsia="Times New Roman" w:hAnsi="Times New Roman" w:cs="Times New Roman"/>
            <w:sz w:val="24"/>
            <w:szCs w:val="24"/>
          </w:rPr>
          <w:t xml:space="preserve"> industry is a complex and dynamic field where </w:t>
        </w:r>
        <w:r w:rsidR="001F6BD6">
          <w:rPr>
            <w:rFonts w:ascii="Times New Roman" w:eastAsia="Times New Roman" w:hAnsi="Times New Roman" w:cs="Times New Roman"/>
            <w:sz w:val="24"/>
            <w:szCs w:val="24"/>
          </w:rPr>
          <w:t xml:space="preserve">customer satisfaction is of paramount importance. A sub-domain in this industry is </w:t>
        </w:r>
        <w:r w:rsidR="00567257">
          <w:rPr>
            <w:rFonts w:ascii="Times New Roman" w:eastAsia="Times New Roman" w:hAnsi="Times New Roman" w:cs="Times New Roman"/>
            <w:sz w:val="24"/>
            <w:szCs w:val="24"/>
          </w:rPr>
          <w:t xml:space="preserve">baggage handling </w:t>
        </w:r>
        <w:r w:rsidR="007F2C61">
          <w:rPr>
            <w:rFonts w:ascii="Times New Roman" w:eastAsia="Times New Roman" w:hAnsi="Times New Roman" w:cs="Times New Roman"/>
            <w:sz w:val="24"/>
            <w:szCs w:val="24"/>
          </w:rPr>
          <w:t>system</w:t>
        </w:r>
        <w:r w:rsidR="00F14298">
          <w:rPr>
            <w:rFonts w:ascii="Times New Roman" w:eastAsia="Times New Roman" w:hAnsi="Times New Roman" w:cs="Times New Roman"/>
            <w:sz w:val="24"/>
            <w:szCs w:val="24"/>
          </w:rPr>
          <w:t xml:space="preserve"> (BHS)</w:t>
        </w:r>
        <w:r w:rsidR="007F2C61">
          <w:rPr>
            <w:rFonts w:ascii="Times New Roman" w:eastAsia="Times New Roman" w:hAnsi="Times New Roman" w:cs="Times New Roman"/>
            <w:sz w:val="24"/>
            <w:szCs w:val="24"/>
          </w:rPr>
          <w:t xml:space="preserve">, a critical </w:t>
        </w:r>
        <w:del w:id="70" w:author="Author">
          <w:r w:rsidR="007F2C61" w:rsidDel="00E776A5">
            <w:rPr>
              <w:rFonts w:ascii="Times New Roman" w:eastAsia="Times New Roman" w:hAnsi="Times New Roman" w:cs="Times New Roman"/>
              <w:sz w:val="24"/>
              <w:szCs w:val="24"/>
            </w:rPr>
            <w:delText>operatuiion</w:delText>
          </w:r>
        </w:del>
        <w:r w:rsidR="00E776A5">
          <w:rPr>
            <w:rFonts w:ascii="Times New Roman" w:eastAsia="Times New Roman" w:hAnsi="Times New Roman" w:cs="Times New Roman"/>
            <w:sz w:val="24"/>
            <w:szCs w:val="24"/>
          </w:rPr>
          <w:t>operation</w:t>
        </w:r>
        <w:r w:rsidR="007F2C61">
          <w:rPr>
            <w:rFonts w:ascii="Times New Roman" w:eastAsia="Times New Roman" w:hAnsi="Times New Roman" w:cs="Times New Roman"/>
            <w:sz w:val="24"/>
            <w:szCs w:val="24"/>
          </w:rPr>
          <w:t xml:space="preserve"> </w:t>
        </w:r>
        <w:r w:rsidR="00E776A5">
          <w:rPr>
            <w:rFonts w:ascii="Times New Roman" w:eastAsia="Times New Roman" w:hAnsi="Times New Roman" w:cs="Times New Roman"/>
            <w:sz w:val="24"/>
            <w:szCs w:val="24"/>
          </w:rPr>
          <w:t xml:space="preserve">in terms of customer satisfaction and cost. It is important to set a solid foot in understanding </w:t>
        </w:r>
        <w:r w:rsidR="00C27608">
          <w:rPr>
            <w:rFonts w:ascii="Times New Roman" w:eastAsia="Times New Roman" w:hAnsi="Times New Roman" w:cs="Times New Roman"/>
            <w:sz w:val="24"/>
            <w:szCs w:val="24"/>
          </w:rPr>
          <w:t>baggage handling procedures, methods currently in the industry to study mishandling rates</w:t>
        </w:r>
        <w:r w:rsidR="00A34211">
          <w:rPr>
            <w:rFonts w:ascii="Times New Roman" w:eastAsia="Times New Roman" w:hAnsi="Times New Roman" w:cs="Times New Roman"/>
            <w:sz w:val="24"/>
            <w:szCs w:val="24"/>
          </w:rPr>
          <w:t xml:space="preserve"> and further methods to optimize prediction models.</w:t>
        </w:r>
        <w:r w:rsidR="00F76AE5">
          <w:rPr>
            <w:rFonts w:ascii="Times New Roman" w:eastAsia="Times New Roman" w:hAnsi="Times New Roman" w:cs="Times New Roman"/>
            <w:sz w:val="24"/>
            <w:szCs w:val="24"/>
          </w:rPr>
          <w:t xml:space="preserve"> </w:t>
        </w:r>
        <w:r w:rsidR="00F76AE5" w:rsidRPr="00F76AE5">
          <w:rPr>
            <w:rFonts w:ascii="Times New Roman" w:eastAsia="Times New Roman" w:hAnsi="Times New Roman" w:cs="Times New Roman"/>
            <w:sz w:val="24"/>
            <w:szCs w:val="24"/>
          </w:rPr>
          <w:t xml:space="preserve">This literature review embarks on a comprehensive exploration of existing studies and research within the intersection of aviation and baggage handling data analysis. </w:t>
        </w:r>
        <w:r w:rsidR="00B04D84">
          <w:rPr>
            <w:rFonts w:ascii="Times New Roman" w:eastAsia="Times New Roman" w:hAnsi="Times New Roman" w:cs="Times New Roman"/>
            <w:sz w:val="24"/>
            <w:szCs w:val="24"/>
          </w:rPr>
          <w:t xml:space="preserve">This literature review </w:t>
        </w:r>
        <w:r w:rsidR="000660DD">
          <w:rPr>
            <w:rFonts w:ascii="Times New Roman" w:eastAsia="Times New Roman" w:hAnsi="Times New Roman" w:cs="Times New Roman"/>
            <w:sz w:val="24"/>
            <w:szCs w:val="24"/>
          </w:rPr>
          <w:t xml:space="preserve">begins to </w:t>
        </w:r>
        <w:del w:id="71" w:author="Author">
          <w:r w:rsidR="000660DD" w:rsidDel="00E54C1F">
            <w:rPr>
              <w:rFonts w:ascii="Times New Roman" w:eastAsia="Times New Roman" w:hAnsi="Times New Roman" w:cs="Times New Roman"/>
              <w:sz w:val="24"/>
              <w:szCs w:val="24"/>
            </w:rPr>
            <w:delText>identifies</w:delText>
          </w:r>
        </w:del>
        <w:r w:rsidR="00E54C1F">
          <w:rPr>
            <w:rFonts w:ascii="Times New Roman" w:eastAsia="Times New Roman" w:hAnsi="Times New Roman" w:cs="Times New Roman"/>
            <w:sz w:val="24"/>
            <w:szCs w:val="24"/>
          </w:rPr>
          <w:t>identify</w:t>
        </w:r>
        <w:r w:rsidR="000660DD">
          <w:rPr>
            <w:rFonts w:ascii="Times New Roman" w:eastAsia="Times New Roman" w:hAnsi="Times New Roman" w:cs="Times New Roman"/>
            <w:sz w:val="24"/>
            <w:szCs w:val="24"/>
          </w:rPr>
          <w:t xml:space="preserve"> the </w:t>
        </w:r>
        <w:r w:rsidR="00C36BF1">
          <w:rPr>
            <w:rFonts w:ascii="Times New Roman" w:eastAsia="Times New Roman" w:hAnsi="Times New Roman" w:cs="Times New Roman"/>
            <w:sz w:val="24"/>
            <w:szCs w:val="24"/>
          </w:rPr>
          <w:t xml:space="preserve">flight and bag-room operations, </w:t>
        </w:r>
        <w:r w:rsidR="00E54C1F">
          <w:rPr>
            <w:rFonts w:ascii="Times New Roman" w:eastAsia="Times New Roman" w:hAnsi="Times New Roman" w:cs="Times New Roman"/>
            <w:sz w:val="24"/>
            <w:szCs w:val="24"/>
          </w:rPr>
          <w:t xml:space="preserve">the discusses </w:t>
        </w:r>
        <w:del w:id="72" w:author="Author">
          <w:r w:rsidR="00E54C1F" w:rsidDel="006851DC">
            <w:rPr>
              <w:rFonts w:ascii="Times New Roman" w:eastAsia="Times New Roman" w:hAnsi="Times New Roman" w:cs="Times New Roman"/>
              <w:sz w:val="24"/>
              <w:szCs w:val="24"/>
            </w:rPr>
            <w:delText xml:space="preserve">current </w:delText>
          </w:r>
        </w:del>
        <w:r w:rsidR="00E54C1F">
          <w:rPr>
            <w:rFonts w:ascii="Times New Roman" w:eastAsia="Times New Roman" w:hAnsi="Times New Roman" w:cs="Times New Roman"/>
            <w:sz w:val="24"/>
            <w:szCs w:val="24"/>
          </w:rPr>
          <w:t>baggage mishandling rates</w:t>
        </w:r>
        <w:r w:rsidR="006851DC">
          <w:rPr>
            <w:rFonts w:ascii="Times New Roman" w:eastAsia="Times New Roman" w:hAnsi="Times New Roman" w:cs="Times New Roman"/>
            <w:sz w:val="24"/>
            <w:szCs w:val="24"/>
          </w:rPr>
          <w:t xml:space="preserve"> and theories in this field and finally conclude with </w:t>
        </w:r>
        <w:r w:rsidR="00F14298">
          <w:rPr>
            <w:rFonts w:ascii="Times New Roman" w:eastAsia="Times New Roman" w:hAnsi="Times New Roman" w:cs="Times New Roman"/>
            <w:sz w:val="24"/>
            <w:szCs w:val="24"/>
          </w:rPr>
          <w:t>takeaway pointers</w:t>
        </w:r>
        <w:r w:rsidR="00E54C1F">
          <w:rPr>
            <w:rFonts w:ascii="Times New Roman" w:eastAsia="Times New Roman" w:hAnsi="Times New Roman" w:cs="Times New Roman"/>
            <w:sz w:val="24"/>
            <w:szCs w:val="24"/>
          </w:rPr>
          <w:t xml:space="preserve">. </w:t>
        </w:r>
        <w:del w:id="73" w:author="Author">
          <w:r w:rsidR="00B04D84" w:rsidDel="000660DD">
            <w:rPr>
              <w:rFonts w:ascii="Times New Roman" w:eastAsia="Times New Roman" w:hAnsi="Times New Roman" w:cs="Times New Roman"/>
              <w:sz w:val="24"/>
              <w:szCs w:val="24"/>
            </w:rPr>
            <w:delText xml:space="preserve">includes </w:delText>
          </w:r>
          <w:r w:rsidR="00E776A5" w:rsidDel="00C27608">
            <w:rPr>
              <w:rFonts w:ascii="Times New Roman" w:eastAsia="Times New Roman" w:hAnsi="Times New Roman" w:cs="Times New Roman"/>
              <w:sz w:val="24"/>
              <w:szCs w:val="24"/>
            </w:rPr>
            <w:delText xml:space="preserve">the airlines </w:delText>
          </w:r>
          <w:r w:rsidR="007F2C61" w:rsidDel="00E776A5">
            <w:rPr>
              <w:rFonts w:ascii="Times New Roman" w:eastAsia="Times New Roman" w:hAnsi="Times New Roman" w:cs="Times New Roman"/>
              <w:sz w:val="24"/>
              <w:szCs w:val="24"/>
            </w:rPr>
            <w:delText xml:space="preserve">piece </w:delText>
          </w:r>
        </w:del>
      </w:ins>
      <w:del w:id="74" w:author="Author">
        <w:r w:rsidR="005B532A" w:rsidRPr="003E77B1" w:rsidDel="001C1F4D">
          <w:rPr>
            <w:rFonts w:ascii="Times New Roman" w:eastAsia="Times New Roman" w:hAnsi="Times New Roman" w:cs="Times New Roman"/>
            <w:b w:val="0"/>
            <w:bCs w:val="0"/>
            <w:sz w:val="24"/>
            <w:szCs w:val="24"/>
            <w:rPrChange w:id="75" w:author="Author">
              <w:rPr>
                <w:rFonts w:ascii="Times New Roman" w:eastAsia="Times New Roman" w:hAnsi="Times New Roman" w:cs="Times New Roman"/>
                <w:b w:val="0"/>
                <w:bCs w:val="0"/>
                <w:sz w:val="28"/>
                <w:szCs w:val="28"/>
              </w:rPr>
            </w:rPrChange>
          </w:rPr>
          <w:delText>Introduction</w:delText>
        </w:r>
        <w:r w:rsidR="001D3FB6" w:rsidRPr="003E77B1" w:rsidDel="001C1F4D">
          <w:rPr>
            <w:rFonts w:ascii="Times New Roman" w:eastAsia="Times New Roman" w:hAnsi="Times New Roman" w:cs="Times New Roman"/>
            <w:b w:val="0"/>
            <w:bCs w:val="0"/>
            <w:sz w:val="24"/>
            <w:szCs w:val="24"/>
            <w:rPrChange w:id="76" w:author="Author">
              <w:rPr>
                <w:rFonts w:ascii="Times New Roman" w:eastAsia="Times New Roman" w:hAnsi="Times New Roman" w:cs="Times New Roman"/>
                <w:b w:val="0"/>
                <w:bCs w:val="0"/>
                <w:sz w:val="28"/>
                <w:szCs w:val="28"/>
              </w:rPr>
            </w:rPrChange>
          </w:rPr>
          <w:delText xml:space="preserve"> to Literature Review</w:delText>
        </w:r>
      </w:del>
    </w:p>
    <w:p w14:paraId="4254B4F5" w14:textId="77777777" w:rsidR="003E77B1" w:rsidRPr="003E77B1" w:rsidRDefault="003E77B1">
      <w:pPr>
        <w:jc w:val="both"/>
        <w:rPr>
          <w:ins w:id="77" w:author="Author"/>
          <w:rFonts w:ascii="Times New Roman" w:eastAsia="Times New Roman" w:hAnsi="Times New Roman" w:cs="Times New Roman"/>
          <w:sz w:val="24"/>
          <w:szCs w:val="24"/>
          <w:rPrChange w:id="78" w:author="Author">
            <w:rPr>
              <w:ins w:id="79" w:author="Author"/>
              <w:rFonts w:ascii="Times New Roman" w:eastAsia="Times New Roman" w:hAnsi="Times New Roman" w:cs="Times New Roman"/>
              <w:sz w:val="28"/>
              <w:szCs w:val="28"/>
            </w:rPr>
          </w:rPrChange>
        </w:rPr>
        <w:pPrChange w:id="80" w:author="Author">
          <w:pPr>
            <w:pStyle w:val="Heading1"/>
            <w:jc w:val="left"/>
          </w:pPr>
        </w:pPrChange>
      </w:pPr>
    </w:p>
    <w:p w14:paraId="12393D3D" w14:textId="2E321F3B" w:rsidR="00587B27" w:rsidRPr="000C3762" w:rsidDel="001C1F4D" w:rsidRDefault="000C3762" w:rsidP="004F578C">
      <w:pPr>
        <w:ind w:firstLine="0"/>
        <w:rPr>
          <w:del w:id="81" w:author="Author"/>
          <w:rFonts w:ascii="Times New Roman" w:eastAsia="Times New Roman" w:hAnsi="Times New Roman" w:cs="Times New Roman"/>
          <w:b/>
          <w:bCs/>
          <w:sz w:val="24"/>
          <w:szCs w:val="24"/>
        </w:rPr>
      </w:pPr>
      <w:del w:id="82" w:author="Author">
        <w:r w:rsidRPr="000C3762" w:rsidDel="001C1F4D">
          <w:rPr>
            <w:rFonts w:ascii="Times New Roman" w:eastAsia="Times New Roman" w:hAnsi="Times New Roman" w:cs="Times New Roman"/>
            <w:b/>
            <w:bCs/>
            <w:sz w:val="24"/>
            <w:szCs w:val="24"/>
          </w:rPr>
          <w:delText>Introduction to the Problem</w:delText>
        </w:r>
        <w:r w:rsidDel="001C1F4D">
          <w:rPr>
            <w:rFonts w:ascii="Times New Roman" w:eastAsia="Times New Roman" w:hAnsi="Times New Roman" w:cs="Times New Roman"/>
            <w:b/>
            <w:bCs/>
            <w:sz w:val="24"/>
            <w:szCs w:val="24"/>
          </w:rPr>
          <w:delText xml:space="preserve"> Statement:</w:delText>
        </w:r>
      </w:del>
    </w:p>
    <w:p w14:paraId="3FF97E15" w14:textId="2721258A" w:rsidR="004F578C" w:rsidDel="001C1F4D" w:rsidRDefault="004F578C" w:rsidP="004F578C">
      <w:pPr>
        <w:ind w:firstLine="0"/>
        <w:rPr>
          <w:del w:id="83" w:author="Author"/>
          <w:rFonts w:ascii="Times New Roman" w:eastAsia="Times New Roman" w:hAnsi="Times New Roman" w:cs="Times New Roman"/>
          <w:sz w:val="24"/>
          <w:szCs w:val="24"/>
        </w:rPr>
      </w:pPr>
      <w:del w:id="84" w:author="Author">
        <w:r w:rsidRPr="004F578C" w:rsidDel="001C1F4D">
          <w:rPr>
            <w:rFonts w:ascii="Times New Roman" w:eastAsia="Times New Roman" w:hAnsi="Times New Roman" w:cs="Times New Roman"/>
            <w:sz w:val="24"/>
            <w:szCs w:val="24"/>
          </w:rPr>
          <w:delText>American Airlines is a major US-based airline headquartered in Fort Worth, Texas, within the Dallas–Fort Worth metroplex. It is the largest airline in the world when measured by scheduled passengers carried and revenue passenger mile</w:delText>
        </w:r>
        <w:r w:rsidR="000B2EC5" w:rsidRPr="000B2EC5" w:rsidDel="001C1F4D">
          <w:delText xml:space="preserve"> </w:delText>
        </w:r>
        <w:r w:rsidR="000B2EC5" w:rsidRPr="000B2EC5" w:rsidDel="001C1F4D">
          <w:rPr>
            <w:rFonts w:ascii="Times New Roman" w:eastAsia="Times New Roman" w:hAnsi="Times New Roman" w:cs="Times New Roman"/>
            <w:sz w:val="24"/>
            <w:szCs w:val="24"/>
          </w:rPr>
          <w:delText>(Wikipedia contributors, 2023)</w:delText>
        </w:r>
        <w:r w:rsidR="000B2EC5" w:rsidDel="001C1F4D">
          <w:rPr>
            <w:rFonts w:ascii="Times New Roman" w:eastAsia="Times New Roman" w:hAnsi="Times New Roman" w:cs="Times New Roman"/>
            <w:sz w:val="24"/>
            <w:szCs w:val="24"/>
          </w:rPr>
          <w:delText>.</w:delText>
        </w:r>
      </w:del>
    </w:p>
    <w:p w14:paraId="647D4B4E" w14:textId="0BF3850D" w:rsidR="00A22277" w:rsidRPr="00A22277" w:rsidDel="001C1F4D" w:rsidRDefault="00A22277" w:rsidP="00A22277">
      <w:pPr>
        <w:ind w:firstLine="0"/>
        <w:rPr>
          <w:del w:id="85" w:author="Author"/>
          <w:rFonts w:ascii="Times New Roman" w:eastAsia="Times New Roman" w:hAnsi="Times New Roman" w:cs="Times New Roman"/>
          <w:sz w:val="24"/>
          <w:szCs w:val="24"/>
        </w:rPr>
      </w:pPr>
      <w:del w:id="86" w:author="Author">
        <w:r w:rsidRPr="00A22277" w:rsidDel="001C1F4D">
          <w:rPr>
            <w:rFonts w:ascii="Times New Roman" w:eastAsia="Times New Roman" w:hAnsi="Times New Roman" w:cs="Times New Roman"/>
            <w:sz w:val="24"/>
            <w:szCs w:val="24"/>
          </w:rPr>
          <w:delText xml:space="preserve">Every airline carrier reports baggage mishandling rate to Office of Airline Information (OAI) each month. These data are used to monitor each carrier's baggage, wheelchairs, and scooters handling, and to provide information to consumers (Office of Airline Information (OAI), 2018). In turn, this information on public portal adds to consumer trust and passenger attraction. </w:delText>
        </w:r>
      </w:del>
    </w:p>
    <w:p w14:paraId="1DD91CAF" w14:textId="6AA25C50" w:rsidR="009B757B" w:rsidDel="001C1F4D" w:rsidRDefault="00A22277" w:rsidP="00A22277">
      <w:pPr>
        <w:ind w:firstLine="0"/>
        <w:rPr>
          <w:del w:id="87" w:author="Author"/>
          <w:rFonts w:ascii="Times New Roman" w:eastAsia="Times New Roman" w:hAnsi="Times New Roman" w:cs="Times New Roman"/>
          <w:sz w:val="24"/>
          <w:szCs w:val="24"/>
        </w:rPr>
      </w:pPr>
      <w:del w:id="88" w:author="Author">
        <w:r w:rsidRPr="00A22277" w:rsidDel="001C1F4D">
          <w:rPr>
            <w:rFonts w:ascii="Times New Roman" w:eastAsia="Times New Roman" w:hAnsi="Times New Roman" w:cs="Times New Roman"/>
            <w:sz w:val="24"/>
            <w:szCs w:val="24"/>
          </w:rPr>
          <w:delText>Additionally, the personnel and equipment required for managing an airline's bag-room represent a substantial financial investment, contributing significantly to the operational costs of the airline. Hence, optimizing bag-room's operations is crucial to minimize the risk of flight delays, mitigate the occurrence of mishandled luggage.</w:delText>
        </w:r>
      </w:del>
    </w:p>
    <w:p w14:paraId="7CEF73F9" w14:textId="4C9A2D89" w:rsidR="000C3762" w:rsidRPr="00E4246C" w:rsidDel="004C7F62" w:rsidRDefault="00030743" w:rsidP="004F578C">
      <w:pPr>
        <w:ind w:firstLine="0"/>
        <w:rPr>
          <w:del w:id="89" w:author="Author"/>
          <w:rFonts w:ascii="Times New Roman" w:eastAsia="Times New Roman" w:hAnsi="Times New Roman" w:cs="Times New Roman"/>
          <w:b/>
          <w:bCs/>
          <w:sz w:val="24"/>
          <w:szCs w:val="24"/>
        </w:rPr>
      </w:pPr>
      <w:del w:id="90" w:author="Author">
        <w:r w:rsidRPr="00E4246C" w:rsidDel="004C7F62">
          <w:rPr>
            <w:rFonts w:ascii="Times New Roman" w:eastAsia="Times New Roman" w:hAnsi="Times New Roman" w:cs="Times New Roman"/>
            <w:b/>
            <w:bCs/>
            <w:sz w:val="24"/>
            <w:szCs w:val="24"/>
          </w:rPr>
          <w:delText>Purpose and Significance:</w:delText>
        </w:r>
      </w:del>
    </w:p>
    <w:p w14:paraId="5CBD65C3" w14:textId="54D69444" w:rsidR="00030743" w:rsidDel="004C7F62" w:rsidRDefault="001D2DE3" w:rsidP="004F578C">
      <w:pPr>
        <w:ind w:firstLine="0"/>
        <w:rPr>
          <w:del w:id="91" w:author="Author"/>
          <w:rFonts w:ascii="Times New Roman" w:eastAsia="Times New Roman" w:hAnsi="Times New Roman" w:cs="Times New Roman"/>
          <w:sz w:val="24"/>
          <w:szCs w:val="24"/>
        </w:rPr>
      </w:pPr>
      <w:ins w:id="92" w:author="Author">
        <w:del w:id="93" w:author="Author">
          <w:r w:rsidDel="004C7F62">
            <w:rPr>
              <w:rFonts w:ascii="Times New Roman" w:eastAsia="Times New Roman" w:hAnsi="Times New Roman" w:cs="Times New Roman"/>
              <w:sz w:val="24"/>
              <w:szCs w:val="24"/>
            </w:rPr>
            <w:delText>A</w:delText>
          </w:r>
          <w:r w:rsidR="00B4034C" w:rsidDel="004C7F62">
            <w:rPr>
              <w:rFonts w:ascii="Times New Roman" w:eastAsia="Times New Roman" w:hAnsi="Times New Roman" w:cs="Times New Roman"/>
              <w:sz w:val="24"/>
              <w:szCs w:val="24"/>
            </w:rPr>
            <w:delText>ccording to (SITA,</w:delText>
          </w:r>
          <w:r w:rsidDel="004C7F62">
            <w:rPr>
              <w:rFonts w:ascii="Times New Roman" w:eastAsia="Times New Roman" w:hAnsi="Times New Roman" w:cs="Times New Roman"/>
              <w:sz w:val="24"/>
              <w:szCs w:val="24"/>
            </w:rPr>
            <w:delText xml:space="preserve">s per SITA, </w:delText>
          </w:r>
          <w:r w:rsidR="00B4034C" w:rsidDel="004C7F62">
            <w:rPr>
              <w:rFonts w:ascii="Times New Roman" w:eastAsia="Times New Roman" w:hAnsi="Times New Roman" w:cs="Times New Roman"/>
              <w:sz w:val="24"/>
              <w:szCs w:val="24"/>
            </w:rPr>
            <w:delText xml:space="preserve"> 2023), </w:delText>
          </w:r>
          <w:r w:rsidR="004700CE" w:rsidDel="004C7F62">
            <w:rPr>
              <w:rFonts w:ascii="Times New Roman" w:eastAsia="Times New Roman" w:hAnsi="Times New Roman" w:cs="Times New Roman"/>
              <w:sz w:val="24"/>
              <w:szCs w:val="24"/>
            </w:rPr>
            <w:delText xml:space="preserve">mishandled baggage rate </w:delText>
          </w:r>
          <w:r w:rsidR="001406C2" w:rsidDel="004C7F62">
            <w:rPr>
              <w:rFonts w:ascii="Times New Roman" w:eastAsia="Times New Roman" w:hAnsi="Times New Roman" w:cs="Times New Roman"/>
              <w:sz w:val="24"/>
              <w:szCs w:val="24"/>
            </w:rPr>
            <w:delText>of 7.6 bags per thoushand</w:delText>
          </w:r>
          <w:r w:rsidR="00275A4C" w:rsidDel="004C7F62">
            <w:rPr>
              <w:rFonts w:ascii="Times New Roman" w:eastAsia="Times New Roman" w:hAnsi="Times New Roman" w:cs="Times New Roman"/>
              <w:sz w:val="24"/>
              <w:szCs w:val="24"/>
            </w:rPr>
            <w:delText>thousand</w:delText>
          </w:r>
          <w:r w:rsidR="001406C2" w:rsidDel="004C7F62">
            <w:rPr>
              <w:rFonts w:ascii="Times New Roman" w:eastAsia="Times New Roman" w:hAnsi="Times New Roman" w:cs="Times New Roman"/>
              <w:sz w:val="24"/>
              <w:szCs w:val="24"/>
            </w:rPr>
            <w:delText xml:space="preserve"> passengers in 2022. </w:delText>
          </w:r>
          <w:r w:rsidR="003A38B4" w:rsidRPr="003A38B4" w:rsidDel="004C7F62">
            <w:rPr>
              <w:rFonts w:ascii="Times New Roman" w:eastAsia="Times New Roman" w:hAnsi="Times New Roman" w:cs="Times New Roman"/>
              <w:sz w:val="24"/>
              <w:szCs w:val="24"/>
            </w:rPr>
            <w:delText>This can be traced back in large part to the resumption of international and long-haul lights throughout 2022, meaning more transfers, where bags are most susceptible to being mishandled. To better express the scale of the challenge, mishandling rates for international flights – where</w:delText>
          </w:r>
          <w:r w:rsidR="00ED5D79" w:rsidDel="004C7F62">
            <w:rPr>
              <w:rFonts w:ascii="Times New Roman" w:eastAsia="Times New Roman" w:hAnsi="Times New Roman" w:cs="Times New Roman"/>
              <w:sz w:val="24"/>
              <w:szCs w:val="24"/>
            </w:rPr>
            <w:delText>In other words,</w:delText>
          </w:r>
          <w:r w:rsidR="003A38B4" w:rsidRPr="003A38B4" w:rsidDel="004C7F62">
            <w:rPr>
              <w:rFonts w:ascii="Times New Roman" w:eastAsia="Times New Roman" w:hAnsi="Times New Roman" w:cs="Times New Roman"/>
              <w:sz w:val="24"/>
              <w:szCs w:val="24"/>
            </w:rPr>
            <w:delText xml:space="preserve"> </w:delText>
          </w:r>
          <w:r w:rsidR="001A5C78" w:rsidDel="004C7F62">
            <w:rPr>
              <w:rFonts w:ascii="Times New Roman" w:eastAsia="Times New Roman" w:hAnsi="Times New Roman" w:cs="Times New Roman"/>
              <w:sz w:val="24"/>
              <w:szCs w:val="24"/>
            </w:rPr>
            <w:delText xml:space="preserve">mishandling rates for international </w:delText>
          </w:r>
          <w:r w:rsidR="003A38B4" w:rsidRPr="003A38B4" w:rsidDel="004C7F62">
            <w:rPr>
              <w:rFonts w:ascii="Times New Roman" w:eastAsia="Times New Roman" w:hAnsi="Times New Roman" w:cs="Times New Roman"/>
              <w:sz w:val="24"/>
              <w:szCs w:val="24"/>
            </w:rPr>
            <w:delText>bags are more likely to be transferred from one flight to another – are eight times higher than for domestic flights.</w:delText>
          </w:r>
          <w:r w:rsidR="003E1FA2" w:rsidDel="004C7F62">
            <w:rPr>
              <w:rFonts w:ascii="Times New Roman" w:eastAsia="Times New Roman" w:hAnsi="Times New Roman" w:cs="Times New Roman"/>
              <w:sz w:val="24"/>
              <w:szCs w:val="24"/>
            </w:rPr>
            <w:delText xml:space="preserve"> This rate is almost doubled as compared to previous years.</w:delText>
          </w:r>
          <w:r w:rsidR="0096586B" w:rsidDel="004C7F62">
            <w:rPr>
              <w:rFonts w:ascii="Times New Roman" w:eastAsia="Times New Roman" w:hAnsi="Times New Roman" w:cs="Times New Roman"/>
              <w:sz w:val="24"/>
              <w:szCs w:val="24"/>
            </w:rPr>
            <w:delText xml:space="preserve"> A</w:delText>
          </w:r>
          <w:r w:rsidR="003E3E82" w:rsidDel="004C7F62">
            <w:rPr>
              <w:rFonts w:ascii="Times New Roman" w:eastAsia="Times New Roman" w:hAnsi="Times New Roman" w:cs="Times New Roman"/>
              <w:sz w:val="24"/>
              <w:szCs w:val="24"/>
            </w:rPr>
            <w:delText xml:space="preserve">ccording to a recent 2022 study, it has been identified that </w:delText>
          </w:r>
          <w:r w:rsidR="009C0764" w:rsidDel="004C7F62">
            <w:rPr>
              <w:rFonts w:ascii="Times New Roman" w:eastAsia="Times New Roman" w:hAnsi="Times New Roman" w:cs="Times New Roman"/>
              <w:sz w:val="24"/>
              <w:szCs w:val="24"/>
            </w:rPr>
            <w:delText xml:space="preserve">American </w:delText>
          </w:r>
          <w:r w:rsidR="00C26DFF" w:rsidDel="004C7F62">
            <w:rPr>
              <w:rFonts w:ascii="Times New Roman" w:eastAsia="Times New Roman" w:hAnsi="Times New Roman" w:cs="Times New Roman"/>
              <w:sz w:val="24"/>
              <w:szCs w:val="24"/>
            </w:rPr>
            <w:delText xml:space="preserve">airlines has </w:delText>
          </w:r>
          <w:r w:rsidR="00FF4BC7" w:rsidDel="004C7F62">
            <w:rPr>
              <w:rFonts w:ascii="Times New Roman" w:eastAsia="Times New Roman" w:hAnsi="Times New Roman" w:cs="Times New Roman"/>
              <w:sz w:val="24"/>
              <w:szCs w:val="24"/>
            </w:rPr>
            <w:delText>the worst baggage handling performance of 8.25 mishandled bags per 1</w:delText>
          </w:r>
          <w:r w:rsidR="007F4E77" w:rsidDel="004C7F62">
            <w:rPr>
              <w:rFonts w:ascii="Times New Roman" w:eastAsia="Times New Roman" w:hAnsi="Times New Roman" w:cs="Times New Roman"/>
              <w:sz w:val="24"/>
              <w:szCs w:val="24"/>
            </w:rPr>
            <w:delText>,</w:delText>
          </w:r>
          <w:r w:rsidR="00FF4BC7" w:rsidDel="004C7F62">
            <w:rPr>
              <w:rFonts w:ascii="Times New Roman" w:eastAsia="Times New Roman" w:hAnsi="Times New Roman" w:cs="Times New Roman"/>
              <w:sz w:val="24"/>
              <w:szCs w:val="24"/>
            </w:rPr>
            <w:delText>000 checked baggages</w:delText>
          </w:r>
          <w:r w:rsidR="007F4E77" w:rsidDel="004C7F62">
            <w:rPr>
              <w:rFonts w:ascii="Times New Roman" w:eastAsia="Times New Roman" w:hAnsi="Times New Roman" w:cs="Times New Roman"/>
              <w:sz w:val="24"/>
              <w:szCs w:val="24"/>
            </w:rPr>
            <w:delText>baggage</w:delText>
          </w:r>
          <w:r w:rsidR="00E84B8D" w:rsidDel="004C7F62">
            <w:rPr>
              <w:rFonts w:ascii="Times New Roman" w:eastAsia="Times New Roman" w:hAnsi="Times New Roman" w:cs="Times New Roman"/>
              <w:sz w:val="24"/>
              <w:szCs w:val="24"/>
            </w:rPr>
            <w:delText xml:space="preserve"> and with the highest months contributing are June - August</w:delText>
          </w:r>
          <w:r w:rsidR="00FF4BC7" w:rsidDel="004C7F62">
            <w:rPr>
              <w:rFonts w:ascii="Times New Roman" w:eastAsia="Times New Roman" w:hAnsi="Times New Roman" w:cs="Times New Roman"/>
              <w:sz w:val="24"/>
              <w:szCs w:val="24"/>
            </w:rPr>
            <w:delText>.</w:delText>
          </w:r>
          <w:r w:rsidR="007F4E77" w:rsidDel="004C7F62">
            <w:rPr>
              <w:rFonts w:ascii="Times New Roman" w:eastAsia="Times New Roman" w:hAnsi="Times New Roman" w:cs="Times New Roman"/>
              <w:sz w:val="24"/>
              <w:szCs w:val="24"/>
            </w:rPr>
            <w:delText xml:space="preserve"> </w:delText>
          </w:r>
        </w:del>
      </w:ins>
      <w:customXmlInsRangeStart w:id="94" w:author="Author"/>
      <w:customXmlDelRangeStart w:id="95" w:author="Author"/>
      <w:sdt>
        <w:sdtPr>
          <w:rPr>
            <w:rFonts w:ascii="Times New Roman" w:eastAsia="Times New Roman" w:hAnsi="Times New Roman" w:cs="Times New Roman"/>
            <w:sz w:val="24"/>
            <w:szCs w:val="24"/>
          </w:rPr>
          <w:alias w:val="Citation"/>
          <w:tag w:val="{&quot;referencesIds&quot;:[&quot;doc:6524bf7871f5255f170fcef9&quot;],&quot;referencesOptions&quot;:{&quot;doc:6524bf7871f5255f170fcef9&quot;:{&quot;author&quot;:true,&quot;year&quot;:false,&quot;pageReplace&quot;:&quot;&quot;,&quot;prefix&quot;:&quot;&quot;,&quot;suffix&quot;:&quot;&quot;}},&quot;hasBrokenReferences&quot;:false,&quot;hasManualEdits&quot;:false,&quot;citationType&quot;:&quot;inline&quot;,&quot;id&quot;:629128918,&quot;citationText&quot;:&quot;&lt;span style=\&quot;font-family:Times New Roman;font-size:16px;color:#000000\&quot;&gt;(&lt;i&gt;Airline Quality Rating 2022&lt;/i&gt;)&lt;/span&gt;&quot;}"/>
          <w:id w:val="629128918"/>
          <w:placeholder>
            <w:docPart w:val="DE2B87568C4546588DA324D54E77AF67"/>
          </w:placeholder>
        </w:sdtPr>
        <w:sdtContent>
          <w:customXmlInsRangeEnd w:id="94"/>
          <w:customXmlDelRangeEnd w:id="95"/>
          <w:ins w:id="96" w:author="Author">
            <w:del w:id="97" w:author="Author">
              <w:r w:rsidR="008D248A" w:rsidRPr="004C7F62" w:rsidDel="004C7F62">
                <w:rPr>
                  <w:rFonts w:ascii="Times New Roman" w:eastAsia="Times New Roman" w:hAnsi="Times New Roman" w:cs="Times New Roman"/>
                  <w:sz w:val="24"/>
                  <w:szCs w:val="24"/>
                  <w:rPrChange w:id="98" w:author="Author">
                    <w:rPr>
                      <w:rFonts w:eastAsia="Times New Roman"/>
                      <w:color w:val="000000"/>
                    </w:rPr>
                  </w:rPrChange>
                </w:rPr>
                <w:delText>(</w:delText>
              </w:r>
              <w:r w:rsidR="008D248A" w:rsidRPr="004C7F62" w:rsidDel="004C7F62">
                <w:rPr>
                  <w:rFonts w:ascii="Times New Roman" w:eastAsia="Times New Roman" w:hAnsi="Times New Roman" w:cs="Times New Roman"/>
                  <w:sz w:val="24"/>
                  <w:szCs w:val="24"/>
                  <w:rPrChange w:id="99" w:author="Author">
                    <w:rPr>
                      <w:rFonts w:eastAsia="Times New Roman"/>
                      <w:i/>
                      <w:iCs/>
                      <w:color w:val="000000"/>
                    </w:rPr>
                  </w:rPrChange>
                </w:rPr>
                <w:delText>Airline Quality Rating 2022</w:delText>
              </w:r>
              <w:r w:rsidR="008D248A" w:rsidRPr="004C7F62" w:rsidDel="004C7F62">
                <w:rPr>
                  <w:rFonts w:ascii="Times New Roman" w:eastAsia="Times New Roman" w:hAnsi="Times New Roman" w:cs="Times New Roman"/>
                  <w:sz w:val="24"/>
                  <w:szCs w:val="24"/>
                  <w:rPrChange w:id="100" w:author="Author">
                    <w:rPr>
                      <w:rFonts w:eastAsia="Times New Roman"/>
                      <w:color w:val="000000"/>
                    </w:rPr>
                  </w:rPrChange>
                </w:rPr>
                <w:delText>)</w:delText>
              </w:r>
              <w:r w:rsidR="007F4E77" w:rsidRPr="004C7F62" w:rsidDel="004C7F62">
                <w:rPr>
                  <w:rFonts w:ascii="Times New Roman" w:eastAsia="Times New Roman" w:hAnsi="Times New Roman" w:cs="Times New Roman"/>
                  <w:sz w:val="24"/>
                  <w:szCs w:val="24"/>
                  <w:rPrChange w:id="101" w:author="Author">
                    <w:rPr/>
                  </w:rPrChange>
                </w:rPr>
                <w:delText>(</w:delText>
              </w:r>
              <w:r w:rsidR="007F4E77" w:rsidRPr="004C7F62" w:rsidDel="004C7F62">
                <w:rPr>
                  <w:rFonts w:ascii="Times New Roman" w:eastAsia="Times New Roman" w:hAnsi="Times New Roman" w:cs="Times New Roman"/>
                  <w:sz w:val="24"/>
                  <w:szCs w:val="24"/>
                  <w:rPrChange w:id="102" w:author="Author">
                    <w:rPr>
                      <w:rFonts w:eastAsia="Times New Roman"/>
                      <w:i/>
                      <w:iCs/>
                      <w:color w:val="000000"/>
                    </w:rPr>
                  </w:rPrChange>
                </w:rPr>
                <w:delText>Airline Quality Rating 2022</w:delText>
              </w:r>
              <w:r w:rsidR="007F4E77" w:rsidRPr="004C7F62" w:rsidDel="004C7F62">
                <w:rPr>
                  <w:rFonts w:ascii="Times New Roman" w:eastAsia="Times New Roman" w:hAnsi="Times New Roman" w:cs="Times New Roman"/>
                  <w:sz w:val="24"/>
                  <w:szCs w:val="24"/>
                  <w:rPrChange w:id="103" w:author="Author">
                    <w:rPr>
                      <w:rFonts w:eastAsia="Times New Roman"/>
                      <w:color w:val="000000"/>
                    </w:rPr>
                  </w:rPrChange>
                </w:rPr>
                <w:delText>).</w:delText>
              </w:r>
            </w:del>
          </w:ins>
          <w:customXmlInsRangeStart w:id="104" w:author="Author"/>
          <w:customXmlDelRangeStart w:id="105" w:author="Author"/>
        </w:sdtContent>
      </w:sdt>
      <w:customXmlInsRangeEnd w:id="104"/>
      <w:customXmlDelRangeEnd w:id="105"/>
      <w:ins w:id="106" w:author="Author">
        <w:del w:id="107" w:author="Author">
          <w:r w:rsidR="0096586B" w:rsidDel="004C7F62">
            <w:rPr>
              <w:rFonts w:ascii="Times New Roman" w:eastAsia="Times New Roman" w:hAnsi="Times New Roman" w:cs="Times New Roman"/>
              <w:sz w:val="24"/>
              <w:szCs w:val="24"/>
            </w:rPr>
            <w:delText xml:space="preserve">s </w:delText>
          </w:r>
        </w:del>
      </w:ins>
    </w:p>
    <w:p w14:paraId="31317710" w14:textId="530E9FA7" w:rsidR="007A19E7" w:rsidDel="004C7F62" w:rsidRDefault="007A19E7" w:rsidP="004F578C">
      <w:pPr>
        <w:ind w:firstLine="0"/>
        <w:rPr>
          <w:del w:id="108" w:author="Author"/>
          <w:rFonts w:ascii="Times New Roman" w:eastAsia="Times New Roman" w:hAnsi="Times New Roman" w:cs="Times New Roman"/>
          <w:sz w:val="24"/>
          <w:szCs w:val="24"/>
        </w:rPr>
      </w:pPr>
    </w:p>
    <w:p w14:paraId="3A773852" w14:textId="02E60E69" w:rsidR="00030743" w:rsidRPr="00E4246C" w:rsidDel="004C7F62" w:rsidRDefault="001E0156" w:rsidP="004F578C">
      <w:pPr>
        <w:ind w:firstLine="0"/>
        <w:rPr>
          <w:del w:id="109" w:author="Author"/>
          <w:rFonts w:ascii="Times New Roman" w:eastAsia="Times New Roman" w:hAnsi="Times New Roman" w:cs="Times New Roman"/>
          <w:b/>
          <w:bCs/>
          <w:sz w:val="24"/>
          <w:szCs w:val="24"/>
        </w:rPr>
      </w:pPr>
      <w:del w:id="110" w:author="Author">
        <w:r w:rsidRPr="00E4246C" w:rsidDel="004C7F62">
          <w:rPr>
            <w:rFonts w:ascii="Times New Roman" w:eastAsia="Times New Roman" w:hAnsi="Times New Roman" w:cs="Times New Roman"/>
            <w:b/>
            <w:bCs/>
            <w:sz w:val="24"/>
            <w:szCs w:val="24"/>
          </w:rPr>
          <w:delText>Research Objectives and Scope:</w:delText>
        </w:r>
      </w:del>
    </w:p>
    <w:p w14:paraId="5092E669" w14:textId="10847CD9" w:rsidR="005D062B" w:rsidRPr="006D0A16" w:rsidDel="004C7F62" w:rsidRDefault="005D062B" w:rsidP="005D062B">
      <w:pPr>
        <w:pStyle w:val="ListParagraph"/>
        <w:numPr>
          <w:ilvl w:val="1"/>
          <w:numId w:val="2"/>
        </w:numPr>
        <w:ind w:left="900"/>
        <w:rPr>
          <w:del w:id="111" w:author="Author"/>
          <w:rFonts w:ascii="Times New Roman" w:eastAsia="Times New Roman" w:hAnsi="Times New Roman" w:cs="Times New Roman"/>
          <w:sz w:val="24"/>
          <w:szCs w:val="24"/>
        </w:rPr>
      </w:pPr>
      <w:del w:id="112" w:author="Author">
        <w:r w:rsidRPr="006D0A16" w:rsidDel="004C7F62">
          <w:rPr>
            <w:rFonts w:ascii="Times New Roman" w:eastAsia="Times New Roman" w:hAnsi="Times New Roman" w:cs="Times New Roman"/>
            <w:sz w:val="24"/>
            <w:szCs w:val="24"/>
          </w:rPr>
          <w:delText>What are the key performance indicators (KPIs) for bag</w:delText>
        </w:r>
        <w:r w:rsidDel="004C7F62">
          <w:rPr>
            <w:rFonts w:ascii="Times New Roman" w:eastAsia="Times New Roman" w:hAnsi="Times New Roman" w:cs="Times New Roman"/>
            <w:sz w:val="24"/>
            <w:szCs w:val="24"/>
          </w:rPr>
          <w:delText>-</w:delText>
        </w:r>
        <w:r w:rsidRPr="006D0A16" w:rsidDel="004C7F62">
          <w:rPr>
            <w:rFonts w:ascii="Times New Roman" w:eastAsia="Times New Roman" w:hAnsi="Times New Roman" w:cs="Times New Roman"/>
            <w:sz w:val="24"/>
            <w:szCs w:val="24"/>
          </w:rPr>
          <w:delText>room operations, and how can bag</w:delText>
        </w:r>
        <w:r w:rsidDel="004C7F62">
          <w:rPr>
            <w:rFonts w:ascii="Times New Roman" w:eastAsia="Times New Roman" w:hAnsi="Times New Roman" w:cs="Times New Roman"/>
            <w:sz w:val="24"/>
            <w:szCs w:val="24"/>
          </w:rPr>
          <w:delText>-</w:delText>
        </w:r>
        <w:r w:rsidRPr="006D0A16" w:rsidDel="004C7F62">
          <w:rPr>
            <w:rFonts w:ascii="Times New Roman" w:eastAsia="Times New Roman" w:hAnsi="Times New Roman" w:cs="Times New Roman"/>
            <w:sz w:val="24"/>
            <w:szCs w:val="24"/>
          </w:rPr>
          <w:delText>room data be leveraged to improve these metrics?</w:delText>
        </w:r>
      </w:del>
    </w:p>
    <w:p w14:paraId="2E9E2DA7" w14:textId="63069D7E" w:rsidR="005D062B" w:rsidRPr="006D0A16" w:rsidDel="004C7F62" w:rsidRDefault="005D062B" w:rsidP="005D062B">
      <w:pPr>
        <w:pStyle w:val="ListParagraph"/>
        <w:numPr>
          <w:ilvl w:val="1"/>
          <w:numId w:val="2"/>
        </w:numPr>
        <w:ind w:left="900"/>
        <w:rPr>
          <w:del w:id="113" w:author="Author"/>
          <w:rFonts w:ascii="Times New Roman" w:eastAsia="Times New Roman" w:hAnsi="Times New Roman" w:cs="Times New Roman"/>
          <w:sz w:val="24"/>
          <w:szCs w:val="24"/>
        </w:rPr>
      </w:pPr>
      <w:del w:id="114" w:author="Author">
        <w:r w:rsidRPr="006D0A16" w:rsidDel="004C7F62">
          <w:rPr>
            <w:rFonts w:ascii="Times New Roman" w:eastAsia="Times New Roman" w:hAnsi="Times New Roman" w:cs="Times New Roman"/>
            <w:sz w:val="24"/>
            <w:szCs w:val="24"/>
          </w:rPr>
          <w:delText>How can historical bag</w:delText>
        </w:r>
        <w:r w:rsidDel="004C7F62">
          <w:rPr>
            <w:rFonts w:ascii="Times New Roman" w:eastAsia="Times New Roman" w:hAnsi="Times New Roman" w:cs="Times New Roman"/>
            <w:sz w:val="24"/>
            <w:szCs w:val="24"/>
          </w:rPr>
          <w:delText>-</w:delText>
        </w:r>
        <w:r w:rsidRPr="006D0A16" w:rsidDel="004C7F62">
          <w:rPr>
            <w:rFonts w:ascii="Times New Roman" w:eastAsia="Times New Roman" w:hAnsi="Times New Roman" w:cs="Times New Roman"/>
            <w:sz w:val="24"/>
            <w:szCs w:val="24"/>
          </w:rPr>
          <w:delText>room data be analyzed to identify trends and patterns in baggage handling, and how can this analysis inform operational improvements?</w:delText>
        </w:r>
      </w:del>
    </w:p>
    <w:p w14:paraId="054A1B8A" w14:textId="16DFDD10" w:rsidR="005D062B" w:rsidDel="004C7F62" w:rsidRDefault="005D062B" w:rsidP="005D062B">
      <w:pPr>
        <w:pStyle w:val="ListParagraph"/>
        <w:numPr>
          <w:ilvl w:val="1"/>
          <w:numId w:val="2"/>
        </w:numPr>
        <w:ind w:left="900"/>
        <w:rPr>
          <w:del w:id="115" w:author="Author"/>
          <w:rFonts w:ascii="Times New Roman" w:eastAsia="Times New Roman" w:hAnsi="Times New Roman" w:cs="Times New Roman"/>
          <w:sz w:val="24"/>
          <w:szCs w:val="24"/>
        </w:rPr>
      </w:pPr>
      <w:del w:id="116" w:author="Author">
        <w:r w:rsidRPr="006D0A16" w:rsidDel="004C7F62">
          <w:rPr>
            <w:rFonts w:ascii="Times New Roman" w:eastAsia="Times New Roman" w:hAnsi="Times New Roman" w:cs="Times New Roman"/>
            <w:sz w:val="24"/>
            <w:szCs w:val="24"/>
          </w:rPr>
          <w:delText>What are the most common causes of mishandled baggage, and how can bag</w:delText>
        </w:r>
        <w:r w:rsidDel="004C7F62">
          <w:rPr>
            <w:rFonts w:ascii="Times New Roman" w:eastAsia="Times New Roman" w:hAnsi="Times New Roman" w:cs="Times New Roman"/>
            <w:sz w:val="24"/>
            <w:szCs w:val="24"/>
          </w:rPr>
          <w:delText>-</w:delText>
        </w:r>
        <w:r w:rsidRPr="006D0A16" w:rsidDel="004C7F62">
          <w:rPr>
            <w:rFonts w:ascii="Times New Roman" w:eastAsia="Times New Roman" w:hAnsi="Times New Roman" w:cs="Times New Roman"/>
            <w:sz w:val="24"/>
            <w:szCs w:val="24"/>
          </w:rPr>
          <w:delText>room data help in developing proactive strategies to reduce such incidents</w:delText>
        </w:r>
        <w:r w:rsidDel="004C7F62">
          <w:rPr>
            <w:rFonts w:ascii="Times New Roman" w:eastAsia="Times New Roman" w:hAnsi="Times New Roman" w:cs="Times New Roman"/>
            <w:sz w:val="24"/>
            <w:szCs w:val="24"/>
          </w:rPr>
          <w:delText xml:space="preserve"> and reduce baggage Mishandling Rate</w:delText>
        </w:r>
        <w:r w:rsidRPr="006D0A16" w:rsidDel="004C7F62">
          <w:rPr>
            <w:rFonts w:ascii="Times New Roman" w:eastAsia="Times New Roman" w:hAnsi="Times New Roman" w:cs="Times New Roman"/>
            <w:sz w:val="24"/>
            <w:szCs w:val="24"/>
          </w:rPr>
          <w:delText>?</w:delText>
        </w:r>
        <w:r w:rsidDel="004C7F62">
          <w:rPr>
            <w:rFonts w:ascii="Times New Roman" w:eastAsia="Times New Roman" w:hAnsi="Times New Roman" w:cs="Times New Roman"/>
            <w:sz w:val="24"/>
            <w:szCs w:val="24"/>
          </w:rPr>
          <w:delText xml:space="preserve"> </w:delText>
        </w:r>
        <w:r w:rsidRPr="007D5A9E" w:rsidDel="004C7F62">
          <w:rPr>
            <w:rFonts w:ascii="Times New Roman" w:eastAsia="Times New Roman" w:hAnsi="Times New Roman" w:cs="Times New Roman"/>
            <w:sz w:val="24"/>
            <w:szCs w:val="24"/>
          </w:rPr>
          <w:delText>Does arrival of baggage have a pattern / distribution and what are the factors influencing the pattern? Model arrival curves to facilitate precise resource allocation and workflow scheduling within the bag</w:delText>
        </w:r>
        <w:r w:rsidDel="004C7F62">
          <w:rPr>
            <w:rFonts w:ascii="Times New Roman" w:eastAsia="Times New Roman" w:hAnsi="Times New Roman" w:cs="Times New Roman"/>
            <w:sz w:val="24"/>
            <w:szCs w:val="24"/>
          </w:rPr>
          <w:delText>-</w:delText>
        </w:r>
        <w:r w:rsidRPr="007D5A9E" w:rsidDel="004C7F62">
          <w:rPr>
            <w:rFonts w:ascii="Times New Roman" w:eastAsia="Times New Roman" w:hAnsi="Times New Roman" w:cs="Times New Roman"/>
            <w:sz w:val="24"/>
            <w:szCs w:val="24"/>
          </w:rPr>
          <w:delText>room to enhance efficiency and minimize congestion?</w:delText>
        </w:r>
      </w:del>
    </w:p>
    <w:p w14:paraId="070F35A2" w14:textId="4CA1DDC5" w:rsidR="005D062B" w:rsidDel="004C7F62" w:rsidRDefault="005D062B" w:rsidP="005D062B">
      <w:pPr>
        <w:pStyle w:val="ListParagraph"/>
        <w:numPr>
          <w:ilvl w:val="1"/>
          <w:numId w:val="2"/>
        </w:numPr>
        <w:ind w:left="900"/>
        <w:rPr>
          <w:del w:id="117" w:author="Author"/>
          <w:rFonts w:ascii="Times New Roman" w:eastAsia="Times New Roman" w:hAnsi="Times New Roman" w:cs="Times New Roman"/>
          <w:sz w:val="24"/>
          <w:szCs w:val="24"/>
        </w:rPr>
      </w:pPr>
      <w:del w:id="118" w:author="Author">
        <w:r w:rsidRPr="000E7075" w:rsidDel="004C7F62">
          <w:rPr>
            <w:rFonts w:ascii="Times New Roman" w:eastAsia="Times New Roman" w:hAnsi="Times New Roman" w:cs="Times New Roman"/>
            <w:sz w:val="24"/>
            <w:szCs w:val="24"/>
          </w:rPr>
          <w:delText>How many carts would be required to carry baggage from the check-in point to the baggage storage area?</w:delText>
        </w:r>
      </w:del>
    </w:p>
    <w:p w14:paraId="6D8939AD" w14:textId="5E20F114" w:rsidR="005D062B" w:rsidRPr="00BB5739" w:rsidDel="004C7F62" w:rsidRDefault="005D062B" w:rsidP="005D062B">
      <w:pPr>
        <w:pStyle w:val="ListParagraph"/>
        <w:numPr>
          <w:ilvl w:val="1"/>
          <w:numId w:val="2"/>
        </w:numPr>
        <w:ind w:left="900"/>
        <w:rPr>
          <w:del w:id="119" w:author="Author"/>
          <w:rFonts w:ascii="Times New Roman" w:eastAsia="Times New Roman" w:hAnsi="Times New Roman" w:cs="Times New Roman"/>
          <w:sz w:val="24"/>
          <w:szCs w:val="24"/>
        </w:rPr>
      </w:pPr>
      <w:del w:id="120" w:author="Author">
        <w:r w:rsidRPr="000E7075" w:rsidDel="004C7F62">
          <w:rPr>
            <w:rFonts w:ascii="Times New Roman" w:eastAsia="Times New Roman" w:hAnsi="Times New Roman" w:cs="Times New Roman"/>
            <w:sz w:val="24"/>
            <w:szCs w:val="24"/>
          </w:rPr>
          <w:delText xml:space="preserve">How many bags </w:delText>
        </w:r>
        <w:r w:rsidDel="004C7F62">
          <w:rPr>
            <w:rFonts w:ascii="Times New Roman" w:eastAsia="Times New Roman" w:hAnsi="Times New Roman" w:cs="Times New Roman"/>
            <w:sz w:val="24"/>
            <w:szCs w:val="24"/>
          </w:rPr>
          <w:delText xml:space="preserve">would </w:delText>
        </w:r>
        <w:r w:rsidRPr="000E7075" w:rsidDel="004C7F62">
          <w:rPr>
            <w:rFonts w:ascii="Times New Roman" w:eastAsia="Times New Roman" w:hAnsi="Times New Roman" w:cs="Times New Roman"/>
            <w:sz w:val="24"/>
            <w:szCs w:val="24"/>
          </w:rPr>
          <w:delText>pass through baggage room per flight?</w:delText>
        </w:r>
      </w:del>
    </w:p>
    <w:p w14:paraId="6827F448" w14:textId="3D02D139" w:rsidR="00BE2BF4" w:rsidDel="00ED514E" w:rsidRDefault="00BE2BF4" w:rsidP="00D86FFB">
      <w:pPr>
        <w:ind w:firstLine="0"/>
        <w:jc w:val="both"/>
        <w:rPr>
          <w:ins w:id="121" w:author="Author"/>
          <w:del w:id="122" w:author="Author"/>
          <w:rFonts w:ascii="Times New Roman" w:eastAsia="Times New Roman" w:hAnsi="Times New Roman" w:cs="Times New Roman"/>
          <w:sz w:val="24"/>
          <w:szCs w:val="24"/>
        </w:rPr>
      </w:pPr>
    </w:p>
    <w:p w14:paraId="4D5F45C8" w14:textId="3DFD37B6" w:rsidR="00BE2BF4" w:rsidDel="00ED514E" w:rsidRDefault="00BE2BF4" w:rsidP="00D86FFB">
      <w:pPr>
        <w:ind w:firstLine="0"/>
        <w:jc w:val="both"/>
        <w:rPr>
          <w:ins w:id="123" w:author="Author"/>
          <w:del w:id="124" w:author="Author"/>
          <w:rFonts w:ascii="Times New Roman" w:eastAsia="Times New Roman" w:hAnsi="Times New Roman" w:cs="Times New Roman"/>
          <w:sz w:val="24"/>
          <w:szCs w:val="24"/>
        </w:rPr>
      </w:pPr>
    </w:p>
    <w:p w14:paraId="091FFFCD" w14:textId="4DCE3029" w:rsidR="00BE2BF4" w:rsidDel="00ED514E" w:rsidRDefault="00BE2BF4" w:rsidP="00D86FFB">
      <w:pPr>
        <w:ind w:firstLine="0"/>
        <w:jc w:val="both"/>
        <w:rPr>
          <w:ins w:id="125" w:author="Author"/>
          <w:del w:id="126" w:author="Author"/>
          <w:rFonts w:ascii="Times New Roman" w:eastAsia="Times New Roman" w:hAnsi="Times New Roman" w:cs="Times New Roman"/>
          <w:sz w:val="24"/>
          <w:szCs w:val="24"/>
        </w:rPr>
      </w:pPr>
    </w:p>
    <w:p w14:paraId="60CCF214" w14:textId="687CF570" w:rsidR="00BE2BF4" w:rsidDel="00ED514E" w:rsidRDefault="00BE2BF4" w:rsidP="00D86FFB">
      <w:pPr>
        <w:ind w:firstLine="0"/>
        <w:jc w:val="both"/>
        <w:rPr>
          <w:ins w:id="127" w:author="Author"/>
          <w:del w:id="128" w:author="Author"/>
          <w:rFonts w:ascii="Times New Roman" w:eastAsia="Times New Roman" w:hAnsi="Times New Roman" w:cs="Times New Roman"/>
          <w:sz w:val="24"/>
          <w:szCs w:val="24"/>
        </w:rPr>
      </w:pPr>
    </w:p>
    <w:p w14:paraId="2C230E01" w14:textId="1F376976" w:rsidR="00BE2BF4" w:rsidDel="00ED514E" w:rsidRDefault="00BE2BF4" w:rsidP="00D86FFB">
      <w:pPr>
        <w:ind w:firstLine="0"/>
        <w:jc w:val="both"/>
        <w:rPr>
          <w:ins w:id="129" w:author="Author"/>
          <w:del w:id="130" w:author="Author"/>
          <w:rFonts w:ascii="Times New Roman" w:eastAsia="Times New Roman" w:hAnsi="Times New Roman" w:cs="Times New Roman"/>
          <w:sz w:val="24"/>
          <w:szCs w:val="24"/>
        </w:rPr>
      </w:pPr>
    </w:p>
    <w:p w14:paraId="5BA666AA" w14:textId="2D9E444F" w:rsidR="00BE2BF4" w:rsidDel="00ED514E" w:rsidRDefault="00BE2BF4" w:rsidP="00D86FFB">
      <w:pPr>
        <w:ind w:firstLine="0"/>
        <w:jc w:val="both"/>
        <w:rPr>
          <w:ins w:id="131" w:author="Author"/>
          <w:del w:id="132" w:author="Author"/>
          <w:rFonts w:ascii="Times New Roman" w:eastAsia="Times New Roman" w:hAnsi="Times New Roman" w:cs="Times New Roman"/>
          <w:sz w:val="24"/>
          <w:szCs w:val="24"/>
        </w:rPr>
      </w:pPr>
    </w:p>
    <w:p w14:paraId="19DACD9C" w14:textId="24972806" w:rsidR="00BE2BF4" w:rsidRPr="00C83C30" w:rsidDel="00ED514E" w:rsidRDefault="00BE2BF4">
      <w:pPr>
        <w:pStyle w:val="Heading1"/>
        <w:rPr>
          <w:ins w:id="133" w:author="Author"/>
          <w:del w:id="134" w:author="Author"/>
          <w:rFonts w:ascii="Times New Roman" w:hAnsi="Times New Roman" w:cs="Times New Roman"/>
          <w:sz w:val="32"/>
          <w:szCs w:val="32"/>
          <w:rPrChange w:id="135" w:author="Author">
            <w:rPr>
              <w:ins w:id="136" w:author="Author"/>
              <w:del w:id="137" w:author="Author"/>
            </w:rPr>
          </w:rPrChange>
        </w:rPr>
        <w:pPrChange w:id="138" w:author="Author">
          <w:pPr>
            <w:ind w:firstLine="0"/>
            <w:jc w:val="both"/>
          </w:pPr>
        </w:pPrChange>
      </w:pPr>
      <w:ins w:id="139" w:author="Author">
        <w:del w:id="140" w:author="Author">
          <w:r w:rsidRPr="00C83C30" w:rsidDel="00ED514E">
            <w:rPr>
              <w:rFonts w:ascii="Times New Roman" w:hAnsi="Times New Roman" w:cs="Times New Roman"/>
              <w:sz w:val="32"/>
              <w:szCs w:val="32"/>
              <w:rPrChange w:id="141" w:author="Author">
                <w:rPr/>
              </w:rPrChange>
            </w:rPr>
            <w:delText>Literature Review</w:delText>
          </w:r>
        </w:del>
      </w:ins>
    </w:p>
    <w:p w14:paraId="25C3DF8E" w14:textId="67756E87" w:rsidR="00BE2BF4" w:rsidDel="00C83C30" w:rsidRDefault="00BE2BF4">
      <w:pPr>
        <w:jc w:val="both"/>
        <w:rPr>
          <w:ins w:id="142" w:author="Author"/>
          <w:del w:id="143" w:author="Author"/>
          <w:rFonts w:ascii="Times New Roman" w:eastAsia="Times New Roman" w:hAnsi="Times New Roman" w:cs="Times New Roman"/>
          <w:sz w:val="24"/>
          <w:szCs w:val="24"/>
        </w:rPr>
        <w:pPrChange w:id="144" w:author="Author">
          <w:pPr>
            <w:ind w:firstLine="0"/>
          </w:pPr>
        </w:pPrChange>
      </w:pPr>
    </w:p>
    <w:p w14:paraId="68D225B9" w14:textId="22689F20" w:rsidR="004C7F62" w:rsidRPr="00FB050B" w:rsidRDefault="004C7F62" w:rsidP="004C7F62">
      <w:pPr>
        <w:ind w:firstLine="0"/>
        <w:rPr>
          <w:ins w:id="145" w:author="Author"/>
          <w:rFonts w:ascii="Times New Roman" w:eastAsia="Times New Roman" w:hAnsi="Times New Roman" w:cs="Times New Roman"/>
          <w:b/>
          <w:bCs/>
          <w:sz w:val="28"/>
          <w:szCs w:val="28"/>
          <w:rPrChange w:id="146" w:author="Author">
            <w:rPr>
              <w:ins w:id="147" w:author="Author"/>
              <w:rFonts w:ascii="Times New Roman" w:eastAsia="Times New Roman" w:hAnsi="Times New Roman" w:cs="Times New Roman"/>
              <w:b/>
              <w:bCs/>
              <w:sz w:val="24"/>
              <w:szCs w:val="24"/>
            </w:rPr>
          </w:rPrChange>
        </w:rPr>
      </w:pPr>
      <w:ins w:id="148" w:author="Author">
        <w:del w:id="149" w:author="Author">
          <w:r w:rsidRPr="00FB050B" w:rsidDel="00C36BF1">
            <w:rPr>
              <w:rFonts w:ascii="Times New Roman" w:eastAsia="Times New Roman" w:hAnsi="Times New Roman" w:cs="Times New Roman"/>
              <w:b/>
              <w:bCs/>
              <w:sz w:val="28"/>
              <w:szCs w:val="28"/>
              <w:rPrChange w:id="150" w:author="Author">
                <w:rPr>
                  <w:rFonts w:ascii="Times New Roman" w:eastAsia="Times New Roman" w:hAnsi="Times New Roman" w:cs="Times New Roman"/>
                  <w:b/>
                  <w:bCs/>
                  <w:sz w:val="24"/>
                  <w:szCs w:val="24"/>
                </w:rPr>
              </w:rPrChange>
            </w:rPr>
            <w:delText>Purpose and Significance</w:delText>
          </w:r>
        </w:del>
        <w:r w:rsidR="00C36BF1" w:rsidRPr="00FB050B">
          <w:rPr>
            <w:rFonts w:ascii="Times New Roman" w:eastAsia="Times New Roman" w:hAnsi="Times New Roman" w:cs="Times New Roman"/>
            <w:b/>
            <w:bCs/>
            <w:sz w:val="28"/>
            <w:szCs w:val="28"/>
            <w:rPrChange w:id="151" w:author="Author">
              <w:rPr>
                <w:rFonts w:ascii="Times New Roman" w:eastAsia="Times New Roman" w:hAnsi="Times New Roman" w:cs="Times New Roman"/>
                <w:b/>
                <w:bCs/>
                <w:sz w:val="24"/>
                <w:szCs w:val="24"/>
              </w:rPr>
            </w:rPrChange>
          </w:rPr>
          <w:t>Baggage mishandling rates</w:t>
        </w:r>
        <w:r w:rsidRPr="00FB050B">
          <w:rPr>
            <w:rFonts w:ascii="Times New Roman" w:eastAsia="Times New Roman" w:hAnsi="Times New Roman" w:cs="Times New Roman"/>
            <w:b/>
            <w:bCs/>
            <w:sz w:val="28"/>
            <w:szCs w:val="28"/>
            <w:rPrChange w:id="152" w:author="Author">
              <w:rPr>
                <w:rFonts w:ascii="Times New Roman" w:eastAsia="Times New Roman" w:hAnsi="Times New Roman" w:cs="Times New Roman"/>
                <w:b/>
                <w:bCs/>
                <w:sz w:val="24"/>
                <w:szCs w:val="24"/>
              </w:rPr>
            </w:rPrChange>
          </w:rPr>
          <w:t>:</w:t>
        </w:r>
      </w:ins>
    </w:p>
    <w:p w14:paraId="7DB8024F" w14:textId="61312D71" w:rsidR="005B4846" w:rsidRPr="001C1F4D" w:rsidRDefault="005B4846" w:rsidP="00ED514E">
      <w:pPr>
        <w:jc w:val="both"/>
        <w:rPr>
          <w:ins w:id="153" w:author="Author"/>
        </w:rPr>
      </w:pPr>
      <w:ins w:id="154" w:author="Author">
        <w:r w:rsidRPr="00AD7121">
          <w:rPr>
            <w:rFonts w:ascii="Times New Roman" w:hAnsi="Times New Roman" w:cs="Times New Roman"/>
            <w:sz w:val="24"/>
            <w:szCs w:val="24"/>
          </w:rPr>
          <w:t>Baggage systems are an important</w:t>
        </w:r>
        <w:r w:rsidR="005961DF">
          <w:rPr>
            <w:rFonts w:ascii="Times New Roman" w:hAnsi="Times New Roman" w:cs="Times New Roman"/>
            <w:sz w:val="24"/>
            <w:szCs w:val="24"/>
          </w:rPr>
          <w:t xml:space="preserve"> and </w:t>
        </w:r>
        <w:r w:rsidR="005961DF" w:rsidRPr="00AD7121">
          <w:rPr>
            <w:rFonts w:ascii="Times New Roman" w:hAnsi="Times New Roman" w:cs="Times New Roman"/>
            <w:sz w:val="24"/>
            <w:szCs w:val="24"/>
          </w:rPr>
          <w:t>key performance</w:t>
        </w:r>
        <w:r w:rsidRPr="00AD7121">
          <w:rPr>
            <w:rFonts w:ascii="Times New Roman" w:hAnsi="Times New Roman" w:cs="Times New Roman"/>
            <w:sz w:val="24"/>
            <w:szCs w:val="24"/>
          </w:rPr>
          <w:t xml:space="preserve"> indicator of the airport’s service quality.</w:t>
        </w:r>
        <w:del w:id="155" w:author="Author">
          <w:r w:rsidRPr="00AD7121" w:rsidDel="005961DF">
            <w:rPr>
              <w:rFonts w:ascii="Times New Roman" w:hAnsi="Times New Roman" w:cs="Times New Roman"/>
              <w:sz w:val="24"/>
              <w:szCs w:val="24"/>
            </w:rPr>
            <w:delText xml:space="preserve"> It is considered as one of the most important key performance indicators.</w:delText>
          </w:r>
        </w:del>
        <w:r w:rsidRPr="00AD7121">
          <w:rPr>
            <w:rFonts w:ascii="Times New Roman" w:hAnsi="Times New Roman" w:cs="Times New Roman"/>
            <w:sz w:val="24"/>
            <w:szCs w:val="24"/>
          </w:rPr>
          <w:t xml:space="preserve"> Inefficient baggage handling systems lead to passenger and airline dissatisfaction. This reduces the preferability of the airport operator. In addition, the competition between airports, which is becoming fiercer day-by-day, for passengers and airlines also makes service quality </w:t>
        </w:r>
        <w:proofErr w:type="gramStart"/>
        <w:r w:rsidRPr="00AD7121">
          <w:rPr>
            <w:rFonts w:ascii="Times New Roman" w:hAnsi="Times New Roman" w:cs="Times New Roman"/>
            <w:sz w:val="24"/>
            <w:szCs w:val="24"/>
          </w:rPr>
          <w:t>an important factor</w:t>
        </w:r>
        <w:proofErr w:type="gramEnd"/>
        <w:r w:rsidRPr="00AD7121">
          <w:rPr>
            <w:rFonts w:ascii="Times New Roman" w:hAnsi="Times New Roman" w:cs="Times New Roman"/>
            <w:sz w:val="24"/>
            <w:szCs w:val="24"/>
          </w:rPr>
          <w:t xml:space="preserve">. Using fast transfer baggage systems for transfer, outbound or inbound baggage attracts new airlines to the airport as a destination or hub and motivates passengers. It offers an </w:t>
        </w:r>
        <w:r w:rsidRPr="00AD7121">
          <w:rPr>
            <w:rFonts w:ascii="Times New Roman" w:hAnsi="Times New Roman" w:cs="Times New Roman"/>
            <w:sz w:val="24"/>
            <w:szCs w:val="24"/>
          </w:rPr>
          <w:lastRenderedPageBreak/>
          <w:t xml:space="preserve">attraction to use the same airport in the future (International Airport Review, 2022). </w:t>
        </w:r>
        <w:proofErr w:type="gramStart"/>
        <w:r w:rsidRPr="00AD7121">
          <w:rPr>
            <w:rFonts w:ascii="Times New Roman" w:hAnsi="Times New Roman" w:cs="Times New Roman"/>
            <w:sz w:val="24"/>
            <w:szCs w:val="24"/>
          </w:rPr>
          <w:t>Nearly 220,000</w:t>
        </w:r>
        <w:proofErr w:type="gramEnd"/>
        <w:r w:rsidRPr="00AD7121">
          <w:rPr>
            <w:rFonts w:ascii="Times New Roman" w:hAnsi="Times New Roman" w:cs="Times New Roman"/>
            <w:sz w:val="24"/>
            <w:szCs w:val="24"/>
          </w:rPr>
          <w:t xml:space="preserve"> bags were “mishandled” by U.S. airlines in April 2022, meaning they were lost, damaged, delayed or stolen, according to the most recent data published by the U.S. Department of Transportation (</w:t>
        </w:r>
        <w:proofErr w:type="spellStart"/>
        <w:r w:rsidRPr="00AD7121">
          <w:rPr>
            <w:rFonts w:ascii="Times New Roman" w:hAnsi="Times New Roman" w:cs="Times New Roman"/>
            <w:sz w:val="24"/>
            <w:szCs w:val="24"/>
          </w:rPr>
          <w:t>Iacurci</w:t>
        </w:r>
        <w:proofErr w:type="spellEnd"/>
        <w:r w:rsidRPr="00AD7121">
          <w:rPr>
            <w:rFonts w:ascii="Times New Roman" w:hAnsi="Times New Roman" w:cs="Times New Roman"/>
            <w:sz w:val="24"/>
            <w:szCs w:val="24"/>
          </w:rPr>
          <w:t xml:space="preserve">, 2022). 0.72 bags per hundred are mis </w:t>
        </w:r>
        <w:proofErr w:type="gramStart"/>
        <w:r w:rsidRPr="00AD7121">
          <w:rPr>
            <w:rFonts w:ascii="Times New Roman" w:hAnsi="Times New Roman" w:cs="Times New Roman"/>
            <w:sz w:val="24"/>
            <w:szCs w:val="24"/>
          </w:rPr>
          <w:t>handled</w:t>
        </w:r>
        <w:proofErr w:type="gramEnd"/>
        <w:r w:rsidRPr="00AD7121">
          <w:rPr>
            <w:rFonts w:ascii="Times New Roman" w:hAnsi="Times New Roman" w:cs="Times New Roman"/>
            <w:sz w:val="24"/>
            <w:szCs w:val="24"/>
          </w:rPr>
          <w:t xml:space="preserve"> in American Airlines in April 2022 (Air Travel Consumer Reports for 2022, n.d.).</w:t>
        </w:r>
      </w:ins>
    </w:p>
    <w:p w14:paraId="391BA4F5" w14:textId="458D08E2" w:rsidR="004C7F62" w:rsidRDefault="004C7F62">
      <w:pPr>
        <w:jc w:val="both"/>
        <w:rPr>
          <w:ins w:id="156" w:author="Author"/>
          <w:rFonts w:ascii="Times New Roman" w:eastAsia="Times New Roman" w:hAnsi="Times New Roman" w:cs="Times New Roman"/>
          <w:sz w:val="24"/>
          <w:szCs w:val="24"/>
        </w:rPr>
        <w:pPrChange w:id="157" w:author="Author">
          <w:pPr>
            <w:ind w:firstLine="0"/>
          </w:pPr>
        </w:pPrChange>
      </w:pPr>
      <w:ins w:id="158" w:author="Author">
        <w:r>
          <w:rPr>
            <w:rFonts w:ascii="Times New Roman" w:eastAsia="Times New Roman" w:hAnsi="Times New Roman" w:cs="Times New Roman"/>
            <w:sz w:val="24"/>
            <w:szCs w:val="24"/>
          </w:rPr>
          <w:t xml:space="preserve">According to SITA </w:t>
        </w:r>
      </w:ins>
      <w:customXmlInsRangeStart w:id="159" w:author="Author"/>
      <w:sdt>
        <w:sdtPr>
          <w:rPr>
            <w:rFonts w:ascii="Times New Roman" w:eastAsia="Times New Roman" w:hAnsi="Times New Roman" w:cs="Times New Roman"/>
            <w:sz w:val="24"/>
            <w:szCs w:val="24"/>
          </w:rPr>
          <w:alias w:val="Citation"/>
          <w:tag w:val="{&quot;referencesIds&quot;:[&quot;doc:6524bf7871f5255f170fcef9&quot;],&quot;referencesOptions&quot;:{&quot;doc:6524bf7871f5255f170fcef9&quot;:{&quot;author&quot;:true,&quot;year&quot;:false,&quot;pageReplace&quot;:&quot;&quot;,&quot;prefix&quot;:&quot;&quot;,&quot;suffix&quot;:&quot;&quot;}},&quot;hasBrokenReferences&quot;:false,&quot;hasManualEdits&quot;:false,&quot;citationType&quot;:&quot;inline&quot;,&quot;id&quot;:629128918,&quot;citationText&quot;:&quot;&lt;span style=\&quot;font-family:Times New Roman;font-size:16px;color:#000000\&quot;&gt;(&lt;i&gt;Airline Quality Rating 2022&lt;/i&gt;)&lt;/span&gt;&quot;}"/>
          <w:id w:val="1759403131"/>
          <w:placeholder>
            <w:docPart w:val="9CA53B5271A5407BAA03F1EEAD7E9F23"/>
          </w:placeholder>
        </w:sdtPr>
        <w:sdtContent>
          <w:customXmlInsRangeEnd w:id="159"/>
          <w:ins w:id="160" w:author="Author">
            <w:r w:rsidRPr="002D7EEA">
              <w:rPr>
                <w:rFonts w:ascii="Times New Roman" w:eastAsia="Times New Roman" w:hAnsi="Times New Roman" w:cs="Times New Roman"/>
                <w:sz w:val="24"/>
                <w:szCs w:val="24"/>
              </w:rPr>
              <w:t>(</w:t>
            </w:r>
            <w:r w:rsidR="008E5589" w:rsidRPr="002D7EEA">
              <w:rPr>
                <w:rFonts w:ascii="Times New Roman" w:hAnsi="Times New Roman" w:cs="Times New Roman"/>
                <w:sz w:val="24"/>
                <w:szCs w:val="24"/>
                <w:rPrChange w:id="161" w:author="Author">
                  <w:rPr>
                    <w:i/>
                    <w:iCs/>
                  </w:rPr>
                </w:rPrChange>
              </w:rPr>
              <w:t>Passenger IT Insights 2023</w:t>
            </w:r>
            <w:r w:rsidR="008E5589" w:rsidRPr="002D7EEA">
              <w:rPr>
                <w:rFonts w:ascii="Times New Roman" w:hAnsi="Times New Roman" w:cs="Times New Roman"/>
                <w:sz w:val="24"/>
                <w:szCs w:val="24"/>
                <w:rPrChange w:id="162" w:author="Author">
                  <w:rPr/>
                </w:rPrChange>
              </w:rPr>
              <w:t>, n.d.</w:t>
            </w:r>
            <w:del w:id="163" w:author="Author">
              <w:r w:rsidRPr="002D7EEA" w:rsidDel="008E5589">
                <w:rPr>
                  <w:rFonts w:ascii="Times New Roman" w:eastAsia="Times New Roman" w:hAnsi="Times New Roman" w:cs="Times New Roman"/>
                  <w:sz w:val="24"/>
                  <w:szCs w:val="24"/>
                </w:rPr>
                <w:delText>Airline Quality Rating 2022</w:delText>
              </w:r>
            </w:del>
            <w:r w:rsidRPr="002D7EEA">
              <w:rPr>
                <w:rFonts w:ascii="Times New Roman" w:eastAsia="Times New Roman" w:hAnsi="Times New Roman" w:cs="Times New Roman"/>
                <w:sz w:val="24"/>
                <w:szCs w:val="24"/>
              </w:rPr>
              <w:t>)</w:t>
            </w:r>
          </w:ins>
          <w:customXmlInsRangeStart w:id="164" w:author="Author"/>
        </w:sdtContent>
      </w:sdt>
      <w:customXmlInsRangeEnd w:id="164"/>
      <w:ins w:id="165" w:author="Author">
        <w:r>
          <w:rPr>
            <w:rFonts w:ascii="Times New Roman" w:eastAsia="Times New Roman" w:hAnsi="Times New Roman" w:cs="Times New Roman"/>
            <w:sz w:val="24"/>
            <w:szCs w:val="24"/>
          </w:rPr>
          <w:t xml:space="preserve">, mishandled baggage rate of 7.6 bags per thousand passengers in 2022. </w:t>
        </w:r>
        <w:r w:rsidRPr="003A38B4">
          <w:rPr>
            <w:rFonts w:ascii="Times New Roman" w:eastAsia="Times New Roman" w:hAnsi="Times New Roman" w:cs="Times New Roman"/>
            <w:sz w:val="24"/>
            <w:szCs w:val="24"/>
          </w:rPr>
          <w:t xml:space="preserve">This can </w:t>
        </w:r>
        <w:proofErr w:type="gramStart"/>
        <w:r w:rsidRPr="003A38B4">
          <w:rPr>
            <w:rFonts w:ascii="Times New Roman" w:eastAsia="Times New Roman" w:hAnsi="Times New Roman" w:cs="Times New Roman"/>
            <w:sz w:val="24"/>
            <w:szCs w:val="24"/>
          </w:rPr>
          <w:t>be traced</w:t>
        </w:r>
        <w:proofErr w:type="gramEnd"/>
        <w:r w:rsidRPr="003A38B4">
          <w:rPr>
            <w:rFonts w:ascii="Times New Roman" w:eastAsia="Times New Roman" w:hAnsi="Times New Roman" w:cs="Times New Roman"/>
            <w:sz w:val="24"/>
            <w:szCs w:val="24"/>
          </w:rPr>
          <w:t xml:space="preserve"> back in large part to the resumption of international and long-haul lights throughout 2022, meaning more transfers, where bags are most susceptible to being mishandled. </w:t>
        </w:r>
        <w:r>
          <w:rPr>
            <w:rFonts w:ascii="Times New Roman" w:eastAsia="Times New Roman" w:hAnsi="Times New Roman" w:cs="Times New Roman"/>
            <w:sz w:val="24"/>
            <w:szCs w:val="24"/>
          </w:rPr>
          <w:t>In other words,</w:t>
        </w:r>
        <w:r w:rsidRPr="003A38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mishandling rates for international </w:t>
        </w:r>
        <w:r w:rsidRPr="003A38B4">
          <w:rPr>
            <w:rFonts w:ascii="Times New Roman" w:eastAsia="Times New Roman" w:hAnsi="Times New Roman" w:cs="Times New Roman"/>
            <w:sz w:val="24"/>
            <w:szCs w:val="24"/>
          </w:rPr>
          <w:t>bags are more likely to be transferred from one flight to another – are eight times higher than for domestic flights.</w:t>
        </w:r>
        <w:r>
          <w:rPr>
            <w:rFonts w:ascii="Times New Roman" w:eastAsia="Times New Roman" w:hAnsi="Times New Roman" w:cs="Times New Roman"/>
            <w:sz w:val="24"/>
            <w:szCs w:val="24"/>
          </w:rPr>
          <w:t xml:space="preserve"> </w:t>
        </w:r>
        <w:del w:id="166" w:author="Author">
          <w:r w:rsidDel="001B22BA">
            <w:rPr>
              <w:rFonts w:ascii="Times New Roman" w:eastAsia="Times New Roman" w:hAnsi="Times New Roman" w:cs="Times New Roman"/>
              <w:sz w:val="24"/>
              <w:szCs w:val="24"/>
            </w:rPr>
            <w:delText>This rate is almost doubled as compared to previous years. According to a recent 2022 study, it has been identified that American airlines has the worst baggage handling performance of 8.25 mishandled bags per 1,000 checked baggage and with the highest months contributing are June - August</w:delText>
          </w:r>
          <w:r w:rsidDel="009F7B7A">
            <w:rPr>
              <w:rFonts w:ascii="Times New Roman" w:eastAsia="Times New Roman" w:hAnsi="Times New Roman" w:cs="Times New Roman"/>
              <w:sz w:val="24"/>
              <w:szCs w:val="24"/>
            </w:rPr>
            <w:delText xml:space="preserve"> </w:delText>
          </w:r>
          <w:r w:rsidDel="001B22BA">
            <w:rPr>
              <w:rFonts w:ascii="Times New Roman" w:eastAsia="Times New Roman" w:hAnsi="Times New Roman" w:cs="Times New Roman"/>
              <w:sz w:val="24"/>
              <w:szCs w:val="24"/>
            </w:rPr>
            <w:delText>.</w:delText>
          </w:r>
        </w:del>
        <w:r w:rsidR="009F7B7A" w:rsidRPr="009F7B7A">
          <w:t xml:space="preserve"> </w:t>
        </w:r>
        <w:del w:id="167" w:author="Author">
          <w:r w:rsidR="009F7B7A" w:rsidRPr="009F7B7A" w:rsidDel="000A0FAF">
            <w:rPr>
              <w:rFonts w:ascii="Times New Roman" w:eastAsia="Times New Roman" w:hAnsi="Times New Roman" w:cs="Times New Roman"/>
              <w:sz w:val="24"/>
              <w:szCs w:val="24"/>
            </w:rPr>
            <w:delText xml:space="preserve">The challenges to control the high number of footfalls </w:delText>
          </w:r>
          <w:r w:rsidR="009F7B7A" w:rsidDel="000A0FAF">
            <w:rPr>
              <w:rFonts w:ascii="Times New Roman" w:eastAsia="Times New Roman" w:hAnsi="Times New Roman" w:cs="Times New Roman"/>
              <w:sz w:val="24"/>
              <w:szCs w:val="24"/>
            </w:rPr>
            <w:delText>have</w:delText>
          </w:r>
          <w:r w:rsidR="009F7B7A" w:rsidRPr="009F7B7A" w:rsidDel="000A0FAF">
            <w:rPr>
              <w:rFonts w:ascii="Times New Roman" w:eastAsia="Times New Roman" w:hAnsi="Times New Roman" w:cs="Times New Roman"/>
              <w:sz w:val="24"/>
              <w:szCs w:val="24"/>
            </w:rPr>
            <w:delText xml:space="preserve"> always</w:delText>
          </w:r>
          <w:r w:rsidR="009F7B7A" w:rsidDel="000A0FAF">
            <w:rPr>
              <w:rFonts w:ascii="Times New Roman" w:eastAsia="Times New Roman" w:hAnsi="Times New Roman" w:cs="Times New Roman"/>
              <w:sz w:val="24"/>
              <w:szCs w:val="24"/>
            </w:rPr>
            <w:delText xml:space="preserve"> been</w:delText>
          </w:r>
          <w:r w:rsidR="009F7B7A" w:rsidRPr="009F7B7A" w:rsidDel="000A0FAF">
            <w:rPr>
              <w:rFonts w:ascii="Times New Roman" w:eastAsia="Times New Roman" w:hAnsi="Times New Roman" w:cs="Times New Roman"/>
              <w:sz w:val="24"/>
              <w:szCs w:val="24"/>
            </w:rPr>
            <w:delText xml:space="preserve"> inevitable. It could be a shopping mall, airport or any venue where there could be a greater number of footfalls. There are many other challenges associated with operational workflows when the population footfall is not controlled. Let us take us example of Hospital or a shopping mall. If the footfalls are not streamlined or controlled, it would be difficult to manage the operational process and generate the profits in the respective businesses.</w:delText>
          </w:r>
        </w:del>
      </w:ins>
    </w:p>
    <w:p w14:paraId="5EABB893" w14:textId="77777777" w:rsidR="003835DF" w:rsidRPr="00873623" w:rsidRDefault="003835DF" w:rsidP="003835DF">
      <w:pPr>
        <w:pStyle w:val="Heading1"/>
        <w:jc w:val="left"/>
        <w:rPr>
          <w:ins w:id="168" w:author="Author"/>
          <w:rFonts w:ascii="Times New Roman" w:eastAsia="Times New Roman" w:hAnsi="Times New Roman" w:cs="Times New Roman"/>
          <w:sz w:val="28"/>
          <w:szCs w:val="28"/>
        </w:rPr>
      </w:pPr>
      <w:bookmarkStart w:id="169" w:name="_Toc152880089"/>
      <w:ins w:id="170" w:author="Author">
        <w:r w:rsidRPr="00873623">
          <w:rPr>
            <w:rFonts w:ascii="Times New Roman" w:eastAsia="Times New Roman" w:hAnsi="Times New Roman" w:cs="Times New Roman"/>
            <w:sz w:val="28"/>
            <w:szCs w:val="28"/>
          </w:rPr>
          <w:t xml:space="preserve">Previous </w:t>
        </w:r>
        <w:r>
          <w:rPr>
            <w:rFonts w:ascii="Times New Roman" w:eastAsia="Times New Roman" w:hAnsi="Times New Roman" w:cs="Times New Roman"/>
            <w:sz w:val="28"/>
            <w:szCs w:val="28"/>
          </w:rPr>
          <w:t>Theories</w:t>
        </w:r>
        <w:r w:rsidRPr="00873623">
          <w:rPr>
            <w:rFonts w:ascii="Times New Roman" w:eastAsia="Times New Roman" w:hAnsi="Times New Roman" w:cs="Times New Roman"/>
            <w:sz w:val="28"/>
            <w:szCs w:val="28"/>
          </w:rPr>
          <w:t xml:space="preserve"> and Research in the Field</w:t>
        </w:r>
        <w:bookmarkEnd w:id="169"/>
      </w:ins>
    </w:p>
    <w:p w14:paraId="3F3A5C5B" w14:textId="6A540C49" w:rsidR="003835DF" w:rsidRDefault="003835DF">
      <w:pPr>
        <w:jc w:val="both"/>
        <w:rPr>
          <w:ins w:id="171" w:author="Author"/>
          <w:rFonts w:ascii="Times New Roman" w:eastAsia="Times New Roman" w:hAnsi="Times New Roman" w:cs="Times New Roman"/>
          <w:sz w:val="24"/>
          <w:szCs w:val="24"/>
        </w:rPr>
        <w:pPrChange w:id="172" w:author="Author">
          <w:pPr>
            <w:ind w:firstLine="0"/>
          </w:pPr>
        </w:pPrChange>
      </w:pPr>
      <w:ins w:id="173" w:author="Author">
        <w:r w:rsidRPr="00AD7121">
          <w:rPr>
            <w:rFonts w:ascii="Times New Roman" w:eastAsia="Times New Roman" w:hAnsi="Times New Roman" w:cs="Times New Roman"/>
            <w:sz w:val="24"/>
            <w:szCs w:val="24"/>
          </w:rPr>
          <w:t>As airlines continuously strive to enhance their service quality, safety, and efficiency, understanding the existing data analysis studies</w:t>
        </w:r>
        <w:r>
          <w:rPr>
            <w:rFonts w:ascii="Times New Roman" w:eastAsia="Times New Roman" w:hAnsi="Times New Roman" w:cs="Times New Roman"/>
            <w:sz w:val="24"/>
            <w:szCs w:val="24"/>
          </w:rPr>
          <w:t xml:space="preserve"> and theories</w:t>
        </w:r>
        <w:r w:rsidRPr="00AD7121">
          <w:rPr>
            <w:rFonts w:ascii="Times New Roman" w:eastAsia="Times New Roman" w:hAnsi="Times New Roman" w:cs="Times New Roman"/>
            <w:sz w:val="24"/>
            <w:szCs w:val="24"/>
          </w:rPr>
          <w:t xml:space="preserve"> is indispensable for driving improvements and innovation in baggage handling </w:t>
        </w:r>
        <w:r>
          <w:rPr>
            <w:rFonts w:ascii="Times New Roman" w:eastAsia="Times New Roman" w:hAnsi="Times New Roman" w:cs="Times New Roman"/>
            <w:sz w:val="24"/>
            <w:szCs w:val="24"/>
          </w:rPr>
          <w:t>services</w:t>
        </w:r>
        <w:r w:rsidRPr="00AD712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First and foremost, to set the basics, let’s </w:t>
        </w:r>
        <w:del w:id="174" w:author="Author">
          <w:r w:rsidDel="00F82D23">
            <w:rPr>
              <w:rFonts w:ascii="Times New Roman" w:eastAsia="Times New Roman" w:hAnsi="Times New Roman" w:cs="Times New Roman"/>
              <w:sz w:val="24"/>
              <w:szCs w:val="24"/>
            </w:rPr>
            <w:delText>discuss queueing theory and its implementation in this industry</w:delText>
          </w:r>
        </w:del>
        <w:r w:rsidR="00F82D23">
          <w:rPr>
            <w:rFonts w:ascii="Times New Roman" w:eastAsia="Times New Roman" w:hAnsi="Times New Roman" w:cs="Times New Roman"/>
            <w:sz w:val="24"/>
            <w:szCs w:val="24"/>
          </w:rPr>
          <w:t>understand the current practices / theories / algorithms / research to identify baggage mishandling events</w:t>
        </w:r>
        <w:r>
          <w:rPr>
            <w:rFonts w:ascii="Times New Roman" w:eastAsia="Times New Roman" w:hAnsi="Times New Roman" w:cs="Times New Roman"/>
            <w:sz w:val="24"/>
            <w:szCs w:val="24"/>
          </w:rPr>
          <w:t>.</w:t>
        </w:r>
        <w:r w:rsidRPr="002556CE">
          <w:rPr>
            <w:rFonts w:ascii="Times New Roman" w:eastAsia="Times New Roman" w:hAnsi="Times New Roman" w:cs="Times New Roman"/>
            <w:sz w:val="24"/>
            <w:szCs w:val="24"/>
            <w:rPrChange w:id="175" w:author="Author">
              <w:rPr/>
            </w:rPrChange>
          </w:rPr>
          <w:t xml:space="preserve"> </w:t>
        </w:r>
        <w:del w:id="176" w:author="Author">
          <w:r w:rsidR="00186771" w:rsidRPr="002556CE" w:rsidDel="002556CE">
            <w:rPr>
              <w:rFonts w:ascii="Times New Roman" w:eastAsia="Times New Roman" w:hAnsi="Times New Roman" w:cs="Times New Roman"/>
              <w:sz w:val="24"/>
              <w:szCs w:val="24"/>
              <w:rPrChange w:id="177" w:author="Author">
                <w:rPr/>
              </w:rPrChange>
            </w:rPr>
            <w:delText>Then,</w:delText>
          </w:r>
        </w:del>
        <w:r w:rsidR="002556CE">
          <w:rPr>
            <w:rFonts w:ascii="Times New Roman" w:eastAsia="Times New Roman" w:hAnsi="Times New Roman" w:cs="Times New Roman"/>
            <w:sz w:val="24"/>
            <w:szCs w:val="24"/>
          </w:rPr>
          <w:t xml:space="preserve">Followed </w:t>
        </w:r>
        <w:del w:id="178" w:author="Author">
          <w:r w:rsidR="002556CE" w:rsidDel="004C07E2">
            <w:rPr>
              <w:rFonts w:ascii="Times New Roman" w:eastAsia="Times New Roman" w:hAnsi="Times New Roman" w:cs="Times New Roman"/>
              <w:sz w:val="24"/>
              <w:szCs w:val="24"/>
            </w:rPr>
            <w:delText>by,</w:delText>
          </w:r>
        </w:del>
        <w:r w:rsidR="004C07E2">
          <w:rPr>
            <w:rFonts w:ascii="Times New Roman" w:eastAsia="Times New Roman" w:hAnsi="Times New Roman" w:cs="Times New Roman"/>
            <w:sz w:val="24"/>
            <w:szCs w:val="24"/>
          </w:rPr>
          <w:t>by</w:t>
        </w:r>
        <w:r w:rsidR="00186771" w:rsidRPr="002556CE">
          <w:rPr>
            <w:rFonts w:ascii="Times New Roman" w:eastAsia="Times New Roman" w:hAnsi="Times New Roman" w:cs="Times New Roman"/>
            <w:sz w:val="24"/>
            <w:szCs w:val="24"/>
            <w:rPrChange w:id="179" w:author="Author">
              <w:rPr/>
            </w:rPrChange>
          </w:rPr>
          <w:t xml:space="preserve"> methods to assess the quality of airline </w:t>
        </w:r>
        <w:del w:id="180" w:author="Author">
          <w:r w:rsidR="00186771" w:rsidRPr="002556CE" w:rsidDel="00F14298">
            <w:rPr>
              <w:rFonts w:ascii="Times New Roman" w:eastAsia="Times New Roman" w:hAnsi="Times New Roman" w:cs="Times New Roman"/>
              <w:sz w:val="24"/>
              <w:szCs w:val="24"/>
              <w:rPrChange w:id="181" w:author="Author">
                <w:rPr/>
              </w:rPrChange>
            </w:rPr>
            <w:delText>baggage</w:delText>
          </w:r>
          <w:r w:rsidR="002556CE" w:rsidRPr="002556CE" w:rsidDel="00F14298">
            <w:rPr>
              <w:rFonts w:ascii="Times New Roman" w:eastAsia="Times New Roman" w:hAnsi="Times New Roman" w:cs="Times New Roman"/>
              <w:sz w:val="24"/>
              <w:szCs w:val="24"/>
              <w:rPrChange w:id="182" w:author="Author">
                <w:rPr/>
              </w:rPrChange>
            </w:rPr>
            <w:delText xml:space="preserve"> handling systems</w:delText>
          </w:r>
        </w:del>
        <w:r w:rsidR="00F14298">
          <w:rPr>
            <w:rFonts w:ascii="Times New Roman" w:eastAsia="Times New Roman" w:hAnsi="Times New Roman" w:cs="Times New Roman"/>
            <w:sz w:val="24"/>
            <w:szCs w:val="24"/>
          </w:rPr>
          <w:t>BHS</w:t>
        </w:r>
        <w:r w:rsidR="002556CE">
          <w:rPr>
            <w:rFonts w:ascii="Times New Roman" w:eastAsia="Times New Roman" w:hAnsi="Times New Roman" w:cs="Times New Roman"/>
            <w:sz w:val="24"/>
            <w:szCs w:val="24"/>
          </w:rPr>
          <w:t>.</w:t>
        </w:r>
        <w:r w:rsidR="004C07E2">
          <w:rPr>
            <w:rFonts w:ascii="Times New Roman" w:eastAsia="Times New Roman" w:hAnsi="Times New Roman" w:cs="Times New Roman"/>
            <w:sz w:val="24"/>
            <w:szCs w:val="24"/>
          </w:rPr>
          <w:t xml:space="preserve"> </w:t>
        </w:r>
        <w:del w:id="183" w:author="Author">
          <w:r w:rsidR="004C07E2" w:rsidDel="00601D99">
            <w:rPr>
              <w:rFonts w:ascii="Times New Roman" w:eastAsia="Times New Roman" w:hAnsi="Times New Roman" w:cs="Times New Roman"/>
              <w:sz w:val="24"/>
              <w:szCs w:val="24"/>
            </w:rPr>
            <w:delText>Futher</w:delText>
          </w:r>
        </w:del>
        <w:r w:rsidR="00601D99">
          <w:rPr>
            <w:rFonts w:ascii="Times New Roman" w:eastAsia="Times New Roman" w:hAnsi="Times New Roman" w:cs="Times New Roman"/>
            <w:sz w:val="24"/>
            <w:szCs w:val="24"/>
          </w:rPr>
          <w:t>Further</w:t>
        </w:r>
        <w:r w:rsidR="004C07E2">
          <w:rPr>
            <w:rFonts w:ascii="Times New Roman" w:eastAsia="Times New Roman" w:hAnsi="Times New Roman" w:cs="Times New Roman"/>
            <w:sz w:val="24"/>
            <w:szCs w:val="24"/>
          </w:rPr>
          <w:t>,</w:t>
        </w:r>
        <w:r w:rsidR="003B4D6A">
          <w:rPr>
            <w:rFonts w:ascii="Times New Roman" w:eastAsia="Times New Roman" w:hAnsi="Times New Roman" w:cs="Times New Roman"/>
            <w:sz w:val="24"/>
            <w:szCs w:val="24"/>
          </w:rPr>
          <w:t xml:space="preserve"> discussion focuses on loading and unloading </w:t>
        </w:r>
        <w:del w:id="184" w:author="Author">
          <w:r w:rsidR="003B4D6A" w:rsidDel="00601D99">
            <w:rPr>
              <w:rFonts w:ascii="Times New Roman" w:eastAsia="Times New Roman" w:hAnsi="Times New Roman" w:cs="Times New Roman"/>
              <w:sz w:val="24"/>
              <w:szCs w:val="24"/>
            </w:rPr>
            <w:delText>baggages</w:delText>
          </w:r>
        </w:del>
        <w:r w:rsidR="00601D99">
          <w:rPr>
            <w:rFonts w:ascii="Times New Roman" w:eastAsia="Times New Roman" w:hAnsi="Times New Roman" w:cs="Times New Roman"/>
            <w:sz w:val="24"/>
            <w:szCs w:val="24"/>
          </w:rPr>
          <w:t>baggage</w:t>
        </w:r>
        <w:r w:rsidR="003B4D6A">
          <w:rPr>
            <w:rFonts w:ascii="Times New Roman" w:eastAsia="Times New Roman" w:hAnsi="Times New Roman" w:cs="Times New Roman"/>
            <w:sz w:val="24"/>
            <w:szCs w:val="24"/>
          </w:rPr>
          <w:t xml:space="preserve"> zones and </w:t>
        </w:r>
        <w:r w:rsidR="00601D99">
          <w:rPr>
            <w:rFonts w:ascii="Times New Roman" w:eastAsia="Times New Roman" w:hAnsi="Times New Roman" w:cs="Times New Roman"/>
            <w:sz w:val="24"/>
            <w:szCs w:val="24"/>
          </w:rPr>
          <w:t>role of BHS.</w:t>
        </w:r>
        <w:del w:id="185" w:author="Author">
          <w:r w:rsidR="004C07E2" w:rsidDel="003B4D6A">
            <w:rPr>
              <w:rFonts w:ascii="Times New Roman" w:eastAsia="Times New Roman" w:hAnsi="Times New Roman" w:cs="Times New Roman"/>
              <w:sz w:val="24"/>
              <w:szCs w:val="24"/>
            </w:rPr>
            <w:delText xml:space="preserve"> </w:delText>
          </w:r>
        </w:del>
      </w:ins>
    </w:p>
    <w:p w14:paraId="6E16DF01" w14:textId="77777777" w:rsidR="00FB050B" w:rsidRPr="000F1AB2" w:rsidRDefault="00FB050B" w:rsidP="00FB050B">
      <w:pPr>
        <w:ind w:firstLine="0"/>
        <w:jc w:val="both"/>
        <w:rPr>
          <w:ins w:id="186" w:author="Author"/>
          <w:rFonts w:ascii="Times New Roman" w:eastAsia="Times New Roman" w:hAnsi="Times New Roman" w:cs="Times New Roman"/>
          <w:b/>
          <w:bCs/>
          <w:sz w:val="24"/>
          <w:szCs w:val="24"/>
        </w:rPr>
      </w:pPr>
      <w:ins w:id="187" w:author="Author">
        <w:r w:rsidRPr="000F1AB2">
          <w:rPr>
            <w:rFonts w:ascii="Times New Roman" w:eastAsia="Times New Roman" w:hAnsi="Times New Roman" w:cs="Times New Roman"/>
            <w:b/>
            <w:bCs/>
            <w:sz w:val="24"/>
            <w:szCs w:val="24"/>
          </w:rPr>
          <w:t>Predicting Mishandling events</w:t>
        </w:r>
      </w:ins>
    </w:p>
    <w:p w14:paraId="7E760A18" w14:textId="68659970" w:rsidR="00FB050B" w:rsidRPr="000F1AB2" w:rsidRDefault="00FB050B" w:rsidP="00ED514E">
      <w:pPr>
        <w:jc w:val="both"/>
        <w:rPr>
          <w:ins w:id="188" w:author="Author"/>
          <w:rFonts w:ascii="Times New Roman" w:eastAsia="Times New Roman" w:hAnsi="Times New Roman" w:cs="Times New Roman"/>
          <w:sz w:val="24"/>
          <w:szCs w:val="24"/>
        </w:rPr>
      </w:pPr>
      <w:ins w:id="189" w:author="Author">
        <w:r w:rsidRPr="00FB050B">
          <w:rPr>
            <w:rFonts w:ascii="Times New Roman" w:eastAsia="Times New Roman" w:hAnsi="Times New Roman" w:cs="Times New Roman"/>
            <w:sz w:val="24"/>
            <w:szCs w:val="24"/>
            <w:rPrChange w:id="190" w:author="Author">
              <w:rPr>
                <w:rFonts w:ascii="Times New Roman" w:hAnsi="Times New Roman" w:cs="Times New Roman"/>
                <w:sz w:val="24"/>
                <w:szCs w:val="24"/>
              </w:rPr>
            </w:rPrChange>
          </w:rPr>
          <w:t xml:space="preserve">In the airline industry, </w:t>
        </w:r>
        <w:proofErr w:type="gramStart"/>
        <w:r w:rsidRPr="00FB050B">
          <w:rPr>
            <w:rFonts w:ascii="Times New Roman" w:eastAsia="Times New Roman" w:hAnsi="Times New Roman" w:cs="Times New Roman"/>
            <w:sz w:val="24"/>
            <w:szCs w:val="24"/>
            <w:rPrChange w:id="191" w:author="Author">
              <w:rPr>
                <w:rFonts w:ascii="Times New Roman" w:hAnsi="Times New Roman" w:cs="Times New Roman"/>
                <w:sz w:val="24"/>
                <w:szCs w:val="24"/>
              </w:rPr>
            </w:rPrChange>
          </w:rPr>
          <w:t>several</w:t>
        </w:r>
        <w:proofErr w:type="gramEnd"/>
        <w:r w:rsidRPr="00FB050B">
          <w:rPr>
            <w:rFonts w:ascii="Times New Roman" w:eastAsia="Times New Roman" w:hAnsi="Times New Roman" w:cs="Times New Roman"/>
            <w:sz w:val="24"/>
            <w:szCs w:val="24"/>
            <w:rPrChange w:id="192" w:author="Author">
              <w:rPr>
                <w:rFonts w:ascii="Times New Roman" w:hAnsi="Times New Roman" w:cs="Times New Roman"/>
                <w:sz w:val="24"/>
                <w:szCs w:val="24"/>
              </w:rPr>
            </w:rPrChange>
          </w:rPr>
          <w:t xml:space="preserve"> methods have been adopted to understand the significant factors influencing customer satisfaction. Research commonly involved on-time performance, denied boardings, baggage mishandling incidents and customer complaints </w:t>
        </w:r>
      </w:ins>
      <w:customXmlInsRangeStart w:id="193" w:author="Author"/>
      <w:sdt>
        <w:sdtPr>
          <w:rPr>
            <w:rFonts w:ascii="Times New Roman" w:eastAsia="Times New Roman" w:hAnsi="Times New Roman" w:cs="Times New Roman"/>
            <w:sz w:val="24"/>
            <w:szCs w:val="24"/>
          </w:rPr>
          <w:alias w:val="Citation"/>
          <w:tag w:val="{&quot;referencesIds&quot;:[&quot;doc:6524bf7871f5255f170fcef9&quot;],&quot;referencesOptions&quot;:{&quot;doc:6524bf7871f5255f170fcef9&quot;:{&quot;author&quot;:true,&quot;year&quot;:false,&quot;pageReplace&quot;:&quot;&quot;,&quot;prefix&quot;:&quot;&quot;,&quot;suffix&quot;:&quot;&quot;}},&quot;hasBrokenReferences&quot;:false,&quot;hasManualEdits&quot;:false,&quot;citationType&quot;:&quot;inline&quot;,&quot;id&quot;:-178591263,&quot;citationText&quot;:&quot;&lt;span style=\&quot;font-family:Times New Roman;font-size:16px;color:#000000\&quot;&gt;(&lt;i&gt;Airline Quality Rating 2022&lt;/i&gt;)&lt;/span&gt;&quot;}"/>
          <w:id w:val="-1346860646"/>
          <w:placeholder>
            <w:docPart w:val="5EDC6DBF9C534B7DB4B882C777AE5E9C"/>
          </w:placeholder>
        </w:sdtPr>
        <w:sdtContent>
          <w:customXmlInsRangeEnd w:id="193"/>
          <w:ins w:id="194" w:author="Author">
            <w:r w:rsidRPr="00FB050B">
              <w:rPr>
                <w:rFonts w:ascii="Times New Roman" w:eastAsia="Times New Roman" w:hAnsi="Times New Roman" w:cs="Times New Roman"/>
                <w:sz w:val="24"/>
                <w:szCs w:val="24"/>
                <w:rPrChange w:id="195" w:author="Author">
                  <w:rPr>
                    <w:rFonts w:ascii="Times New Roman" w:hAnsi="Times New Roman" w:cs="Times New Roman"/>
                    <w:sz w:val="24"/>
                    <w:szCs w:val="24"/>
                  </w:rPr>
                </w:rPrChange>
              </w:rPr>
              <w:t>(Airline Quality Rating 2022)</w:t>
            </w:r>
          </w:ins>
          <w:customXmlInsRangeStart w:id="196" w:author="Author"/>
        </w:sdtContent>
      </w:sdt>
      <w:customXmlInsRangeEnd w:id="196"/>
      <w:ins w:id="197" w:author="Author">
        <w:r w:rsidRPr="00FB050B">
          <w:rPr>
            <w:rFonts w:ascii="Times New Roman" w:eastAsia="Times New Roman" w:hAnsi="Times New Roman" w:cs="Times New Roman"/>
            <w:sz w:val="24"/>
            <w:szCs w:val="24"/>
            <w:rPrChange w:id="198" w:author="Author">
              <w:rPr>
                <w:rFonts w:ascii="Times New Roman" w:hAnsi="Times New Roman" w:cs="Times New Roman"/>
                <w:sz w:val="24"/>
                <w:szCs w:val="24"/>
              </w:rPr>
            </w:rPrChange>
          </w:rPr>
          <w:t xml:space="preserve">. Baggage mishandling has been a consistent factor affecting Airline Quality Rating. Cluster analysis is a statistical method used to classify groups. It has </w:t>
        </w:r>
        <w:proofErr w:type="gramStart"/>
        <w:r w:rsidRPr="00FB050B">
          <w:rPr>
            <w:rFonts w:ascii="Times New Roman" w:eastAsia="Times New Roman" w:hAnsi="Times New Roman" w:cs="Times New Roman"/>
            <w:sz w:val="24"/>
            <w:szCs w:val="24"/>
            <w:rPrChange w:id="199" w:author="Author">
              <w:rPr>
                <w:rFonts w:ascii="Times New Roman" w:hAnsi="Times New Roman" w:cs="Times New Roman"/>
                <w:sz w:val="24"/>
                <w:szCs w:val="24"/>
              </w:rPr>
            </w:rPrChange>
          </w:rPr>
          <w:t>been identified</w:t>
        </w:r>
        <w:proofErr w:type="gramEnd"/>
        <w:r w:rsidRPr="00FB050B">
          <w:rPr>
            <w:rFonts w:ascii="Times New Roman" w:eastAsia="Times New Roman" w:hAnsi="Times New Roman" w:cs="Times New Roman"/>
            <w:sz w:val="24"/>
            <w:szCs w:val="24"/>
            <w:rPrChange w:id="200" w:author="Author">
              <w:rPr>
                <w:rFonts w:ascii="Times New Roman" w:hAnsi="Times New Roman" w:cs="Times New Roman"/>
                <w:sz w:val="24"/>
                <w:szCs w:val="24"/>
              </w:rPr>
            </w:rPrChange>
          </w:rPr>
          <w:t xml:space="preserve"> that cluster analysis </w:t>
        </w:r>
        <w:r w:rsidRPr="00FB050B">
          <w:rPr>
            <w:rFonts w:ascii="Times New Roman" w:eastAsia="Times New Roman" w:hAnsi="Times New Roman" w:cs="Times New Roman"/>
            <w:sz w:val="24"/>
            <w:szCs w:val="24"/>
            <w:rPrChange w:id="201" w:author="Author">
              <w:rPr>
                <w:rFonts w:ascii="Times New Roman" w:hAnsi="Times New Roman" w:cs="Times New Roman"/>
                <w:sz w:val="24"/>
                <w:szCs w:val="24"/>
              </w:rPr>
            </w:rPrChange>
          </w:rPr>
          <w:lastRenderedPageBreak/>
          <w:t xml:space="preserve">has been effective method in grouping similar flights in terms of several dimensions and sub dimensions </w:t>
        </w:r>
      </w:ins>
      <w:customXmlInsRangeStart w:id="202" w:author="Author"/>
      <w:sdt>
        <w:sdtPr>
          <w:rPr>
            <w:rFonts w:ascii="Times New Roman" w:eastAsia="Times New Roman" w:hAnsi="Times New Roman" w:cs="Times New Roman"/>
            <w:sz w:val="24"/>
            <w:szCs w:val="24"/>
          </w:rPr>
          <w:alias w:val="Citation"/>
          <w:tag w:val="{&quot;referencesIds&quot;:[&quot;doc:65235ab0cad54d61de92e0dd&quot;],&quot;referencesOptions&quot;:{&quot;doc:65235ab0cad54d61de92e0dd&quot;:{&quot;author&quot;:true,&quot;year&quot;:true,&quot;pageReplace&quot;:&quot;&quot;,&quot;prefix&quot;:&quot;&quot;,&quot;suffix&quot;:&quot;&quot;}},&quot;hasBrokenReferences&quot;:false,&quot;hasManualEdits&quot;:false,&quot;citationType&quot;:&quot;inline&quot;,&quot;id&quot;:-774712205,&quot;citationText&quot;:&quot;&lt;span style=\&quot;font-family:Times New Roman;font-size:16px;color:#000000\&quot;&gt;(Wang &amp;amp; Pham, 2020)&lt;/span&gt;&quot;}"/>
          <w:id w:val="1122878919"/>
          <w:placeholder>
            <w:docPart w:val="92F5D3DF3CFB46CD8291815DC02C47AA"/>
          </w:placeholder>
        </w:sdtPr>
        <w:sdtContent>
          <w:customXmlInsRangeEnd w:id="202"/>
          <w:ins w:id="203" w:author="Author">
            <w:r w:rsidRPr="00FB050B">
              <w:rPr>
                <w:rFonts w:ascii="Times New Roman" w:eastAsia="Times New Roman" w:hAnsi="Times New Roman" w:cs="Times New Roman"/>
                <w:sz w:val="24"/>
                <w:szCs w:val="24"/>
                <w:rPrChange w:id="204" w:author="Author">
                  <w:rPr>
                    <w:rFonts w:ascii="Times New Roman" w:hAnsi="Times New Roman" w:cs="Times New Roman"/>
                    <w:sz w:val="24"/>
                    <w:szCs w:val="24"/>
                  </w:rPr>
                </w:rPrChange>
              </w:rPr>
              <w:t>(Wang &amp; Pham, 2020)</w:t>
            </w:r>
          </w:ins>
          <w:customXmlInsRangeStart w:id="205" w:author="Author"/>
        </w:sdtContent>
      </w:sdt>
      <w:customXmlInsRangeEnd w:id="205"/>
      <w:ins w:id="206" w:author="Author">
        <w:r w:rsidRPr="00FB050B">
          <w:rPr>
            <w:rFonts w:ascii="Times New Roman" w:eastAsia="Times New Roman" w:hAnsi="Times New Roman" w:cs="Times New Roman"/>
            <w:sz w:val="24"/>
            <w:szCs w:val="24"/>
            <w:rPrChange w:id="207" w:author="Author">
              <w:rPr>
                <w:rFonts w:ascii="Times New Roman" w:hAnsi="Times New Roman" w:cs="Times New Roman"/>
                <w:sz w:val="24"/>
                <w:szCs w:val="24"/>
              </w:rPr>
            </w:rPrChange>
          </w:rPr>
          <w:t>. This provides</w:t>
        </w:r>
        <w:r w:rsidRPr="00FB050B">
          <w:rPr>
            <w:rFonts w:ascii="Times New Roman" w:eastAsia="Times New Roman" w:hAnsi="Times New Roman" w:cs="Times New Roman"/>
            <w:sz w:val="24"/>
            <w:szCs w:val="24"/>
            <w:rPrChange w:id="208" w:author="Author">
              <w:rPr>
                <w:rFonts w:ascii="Times New Roman" w:eastAsia="Times New Roman" w:hAnsi="Times New Roman" w:cs="Times New Roman"/>
                <w:color w:val="000000"/>
                <w:sz w:val="24"/>
                <w:szCs w:val="24"/>
              </w:rPr>
            </w:rPrChange>
          </w:rPr>
          <w:t xml:space="preserve"> an idea to concentrate on a particular area of interest or improvement in this industry. Different Machine Learning (ML) models like </w:t>
        </w:r>
        <w:r w:rsidRPr="000F1AB2">
          <w:rPr>
            <w:rFonts w:ascii="Times New Roman" w:eastAsia="Times New Roman" w:hAnsi="Times New Roman" w:cs="Times New Roman"/>
            <w:sz w:val="24"/>
            <w:szCs w:val="24"/>
          </w:rPr>
          <w:t>Feed-Forward Neural Networks (FFNNs</w:t>
        </w:r>
        <w:proofErr w:type="gramStart"/>
        <w:r w:rsidRPr="000F1AB2">
          <w:rPr>
            <w:rFonts w:ascii="Times New Roman" w:eastAsia="Times New Roman" w:hAnsi="Times New Roman" w:cs="Times New Roman"/>
            <w:sz w:val="24"/>
            <w:szCs w:val="24"/>
          </w:rPr>
          <w:t>);K</w:t>
        </w:r>
        <w:proofErr w:type="gramEnd"/>
        <w:r w:rsidRPr="000F1AB2">
          <w:rPr>
            <w:rFonts w:ascii="Times New Roman" w:eastAsia="Times New Roman" w:hAnsi="Times New Roman" w:cs="Times New Roman"/>
            <w:sz w:val="24"/>
            <w:szCs w:val="24"/>
          </w:rPr>
          <w:t>-Nearest Neighbors (KNN);Gradient Boosting Machine (GBM);Random Forests (RF);</w:t>
        </w:r>
        <w:r w:rsidR="00422C08">
          <w:rPr>
            <w:rFonts w:ascii="Times New Roman" w:eastAsia="Times New Roman" w:hAnsi="Times New Roman" w:cs="Times New Roman"/>
            <w:sz w:val="24"/>
            <w:szCs w:val="24"/>
          </w:rPr>
          <w:t xml:space="preserve"> </w:t>
        </w:r>
        <w:proofErr w:type="spellStart"/>
        <w:r w:rsidRPr="000F1AB2">
          <w:rPr>
            <w:rFonts w:ascii="Times New Roman" w:eastAsia="Times New Roman" w:hAnsi="Times New Roman" w:cs="Times New Roman"/>
            <w:sz w:val="24"/>
            <w:szCs w:val="24"/>
          </w:rPr>
          <w:t>ExtraTrees</w:t>
        </w:r>
        <w:proofErr w:type="spellEnd"/>
        <w:r w:rsidRPr="000F1AB2">
          <w:rPr>
            <w:rFonts w:ascii="Times New Roman" w:eastAsia="Times New Roman" w:hAnsi="Times New Roman" w:cs="Times New Roman"/>
            <w:sz w:val="24"/>
            <w:szCs w:val="24"/>
          </w:rPr>
          <w:t xml:space="preserve"> (ET)  are developed for streamlining this process </w:t>
        </w:r>
        <w:r w:rsidRPr="00FB050B">
          <w:rPr>
            <w:rFonts w:ascii="Times New Roman" w:eastAsia="Times New Roman" w:hAnsi="Times New Roman" w:cs="Times New Roman"/>
            <w:sz w:val="24"/>
            <w:szCs w:val="24"/>
            <w:rPrChange w:id="209" w:author="Author">
              <w:rPr>
                <w:rFonts w:ascii="Times New Roman" w:hAnsi="Times New Roman" w:cs="Times New Roman"/>
                <w:sz w:val="24"/>
                <w:szCs w:val="24"/>
              </w:rPr>
            </w:rPrChange>
          </w:rPr>
          <w:t>(Z. Wang et al., 2020).</w:t>
        </w:r>
      </w:ins>
    </w:p>
    <w:p w14:paraId="116E27BE" w14:textId="66866D30" w:rsidR="00FB050B" w:rsidRPr="000F1AB2" w:rsidRDefault="00FB050B">
      <w:pPr>
        <w:jc w:val="both"/>
        <w:rPr>
          <w:ins w:id="210" w:author="Author"/>
          <w:rFonts w:ascii="Times New Roman" w:eastAsia="Times New Roman" w:hAnsi="Times New Roman" w:cs="Times New Roman"/>
          <w:sz w:val="24"/>
          <w:szCs w:val="24"/>
        </w:rPr>
        <w:pPrChange w:id="211" w:author="Author">
          <w:pPr>
            <w:ind w:firstLine="0"/>
            <w:jc w:val="both"/>
          </w:pPr>
        </w:pPrChange>
      </w:pPr>
      <w:ins w:id="212" w:author="Author">
        <w:r w:rsidRPr="000F1AB2">
          <w:rPr>
            <w:rFonts w:ascii="Times New Roman" w:eastAsia="Times New Roman" w:hAnsi="Times New Roman" w:cs="Times New Roman"/>
            <w:sz w:val="24"/>
            <w:szCs w:val="24"/>
          </w:rPr>
          <w:t xml:space="preserve">A Similar approach to streamline the inflow and outflow of taxi routes has </w:t>
        </w:r>
        <w:proofErr w:type="gramStart"/>
        <w:r w:rsidRPr="000F1AB2">
          <w:rPr>
            <w:rFonts w:ascii="Times New Roman" w:eastAsia="Times New Roman" w:hAnsi="Times New Roman" w:cs="Times New Roman"/>
            <w:sz w:val="24"/>
            <w:szCs w:val="24"/>
          </w:rPr>
          <w:t>been implemented</w:t>
        </w:r>
        <w:proofErr w:type="gramEnd"/>
        <w:r w:rsidRPr="000F1AB2">
          <w:rPr>
            <w:rFonts w:ascii="Times New Roman" w:eastAsia="Times New Roman" w:hAnsi="Times New Roman" w:cs="Times New Roman"/>
            <w:sz w:val="24"/>
            <w:szCs w:val="24"/>
          </w:rPr>
          <w:t xml:space="preserve"> at Beijing International Airport by identifying bottle necks and reduced the average taxi-in time by 5.1 minutes. Controlling pushback reduces average taxi-out time by 3.7 minutes. It is a novel integration of data analysis and optimization tailored to the studied airport to evaluate and improve surface operations. The data-driven customization and optimization results </w:t>
        </w:r>
        <w:proofErr w:type="gramStart"/>
        <w:r w:rsidRPr="000F1AB2">
          <w:rPr>
            <w:rFonts w:ascii="Times New Roman" w:eastAsia="Times New Roman" w:hAnsi="Times New Roman" w:cs="Times New Roman"/>
            <w:sz w:val="24"/>
            <w:szCs w:val="24"/>
          </w:rPr>
          <w:t>showcase</w:t>
        </w:r>
        <w:proofErr w:type="gramEnd"/>
        <w:r w:rsidRPr="000F1AB2">
          <w:rPr>
            <w:rFonts w:ascii="Times New Roman" w:eastAsia="Times New Roman" w:hAnsi="Times New Roman" w:cs="Times New Roman"/>
            <w:sz w:val="24"/>
            <w:szCs w:val="24"/>
          </w:rPr>
          <w:t xml:space="preserve"> the benefits of this approach </w:t>
        </w:r>
        <w:r w:rsidRPr="00FB050B">
          <w:rPr>
            <w:rFonts w:ascii="Times New Roman" w:eastAsia="Times New Roman" w:hAnsi="Times New Roman" w:cs="Times New Roman"/>
            <w:sz w:val="24"/>
            <w:szCs w:val="24"/>
            <w:rPrChange w:id="213" w:author="Author">
              <w:rPr>
                <w:rFonts w:ascii="Times New Roman" w:hAnsi="Times New Roman" w:cs="Times New Roman"/>
                <w:sz w:val="24"/>
                <w:szCs w:val="24"/>
              </w:rPr>
            </w:rPrChange>
          </w:rPr>
          <w:t>(Ma et al., n.d.)</w:t>
        </w:r>
        <w:r w:rsidRPr="000F1AB2">
          <w:rPr>
            <w:rFonts w:ascii="Times New Roman" w:eastAsia="Times New Roman" w:hAnsi="Times New Roman" w:cs="Times New Roman"/>
            <w:sz w:val="24"/>
            <w:szCs w:val="24"/>
          </w:rPr>
          <w:t>.</w:t>
        </w:r>
        <w:r w:rsidR="00097D65">
          <w:rPr>
            <w:rFonts w:ascii="Times New Roman" w:eastAsia="Times New Roman" w:hAnsi="Times New Roman" w:cs="Times New Roman"/>
            <w:sz w:val="24"/>
            <w:szCs w:val="24"/>
          </w:rPr>
          <w:t xml:space="preserve"> </w:t>
        </w:r>
      </w:ins>
    </w:p>
    <w:p w14:paraId="49F76297" w14:textId="65D97833" w:rsidR="00FB050B" w:rsidRPr="000F1AB2" w:rsidDel="00F82D23" w:rsidRDefault="00ED514E" w:rsidP="00FB050B">
      <w:pPr>
        <w:pStyle w:val="NormalWeb"/>
        <w:spacing w:before="0" w:beforeAutospacing="0" w:after="0" w:afterAutospacing="0" w:line="480" w:lineRule="auto"/>
        <w:ind w:left="720" w:hanging="720"/>
        <w:jc w:val="both"/>
        <w:rPr>
          <w:ins w:id="214" w:author="Author"/>
          <w:del w:id="215" w:author="Author"/>
          <w:b/>
          <w:bCs/>
        </w:rPr>
      </w:pPr>
      <w:ins w:id="216" w:author="Author">
        <w:r>
          <w:rPr>
            <w:b/>
            <w:bCs/>
          </w:rPr>
          <w:tab/>
        </w:r>
        <w:del w:id="217" w:author="Author">
          <w:r w:rsidR="00FB050B" w:rsidRPr="000F1AB2" w:rsidDel="00F82D23">
            <w:rPr>
              <w:b/>
              <w:bCs/>
            </w:rPr>
            <w:delText>Algorithm driven process re-engineering for baggage handling.</w:delText>
          </w:r>
        </w:del>
      </w:ins>
    </w:p>
    <w:p w14:paraId="328E0808" w14:textId="77777777" w:rsidR="00FB050B" w:rsidRDefault="00FB050B" w:rsidP="00FB050B">
      <w:pPr>
        <w:pStyle w:val="NormalWeb"/>
        <w:spacing w:before="0" w:beforeAutospacing="0" w:after="0" w:afterAutospacing="0" w:line="480" w:lineRule="auto"/>
        <w:jc w:val="both"/>
        <w:rPr>
          <w:ins w:id="218" w:author="Author"/>
        </w:rPr>
      </w:pPr>
      <w:ins w:id="219" w:author="Author">
        <w:r w:rsidRPr="000F1AB2">
          <w:t>To avoid the high turnaround time, Copenhagen Airport and The Technical University Denmark, developed the algorithm for handling outbound luggage at the airport. This has eliminated the need to increase the real estate area for baggage handling at the airport (</w:t>
        </w:r>
        <w:proofErr w:type="spellStart"/>
        <w:r w:rsidRPr="000F1AB2">
          <w:t>Pisinger</w:t>
        </w:r>
        <w:proofErr w:type="spellEnd"/>
        <w:r w:rsidRPr="000F1AB2">
          <w:t>, D., &amp; Rude, S. Í. H. 2020).</w:t>
        </w:r>
      </w:ins>
    </w:p>
    <w:p w14:paraId="608625E9" w14:textId="77777777" w:rsidR="00ED5B03" w:rsidRPr="00AD7121" w:rsidRDefault="00ED5B03" w:rsidP="00ED514E">
      <w:pPr>
        <w:jc w:val="both"/>
        <w:rPr>
          <w:ins w:id="220" w:author="Author"/>
          <w:rFonts w:ascii="Times New Roman" w:eastAsia="Times New Roman" w:hAnsi="Times New Roman" w:cs="Times New Roman"/>
          <w:sz w:val="24"/>
          <w:szCs w:val="24"/>
        </w:rPr>
      </w:pPr>
      <w:ins w:id="221" w:author="Author">
        <w:r w:rsidRPr="000F1AB2">
          <w:rPr>
            <w:rFonts w:ascii="Times New Roman" w:eastAsia="Times New Roman" w:hAnsi="Times New Roman" w:cs="Times New Roman"/>
            <w:sz w:val="24"/>
            <w:szCs w:val="24"/>
          </w:rPr>
          <w:t>A</w:t>
        </w:r>
        <w:r w:rsidRPr="00AD7121">
          <w:rPr>
            <w:rFonts w:ascii="Times New Roman" w:eastAsia="Times New Roman" w:hAnsi="Times New Roman" w:cs="Times New Roman"/>
            <w:sz w:val="24"/>
            <w:szCs w:val="24"/>
          </w:rPr>
          <w:t xml:space="preserve"> new algorithm called the oppositional krill herd algorithm (OKHA) </w:t>
        </w:r>
        <w:proofErr w:type="gramStart"/>
        <w:r w:rsidRPr="000F1AB2">
          <w:rPr>
            <w:rFonts w:ascii="Times New Roman" w:eastAsia="Times New Roman" w:hAnsi="Times New Roman" w:cs="Times New Roman"/>
            <w:sz w:val="24"/>
            <w:szCs w:val="24"/>
          </w:rPr>
          <w:t>was developed</w:t>
        </w:r>
        <w:proofErr w:type="gramEnd"/>
        <w:r w:rsidRPr="000F1AB2">
          <w:rPr>
            <w:rFonts w:ascii="Times New Roman" w:eastAsia="Times New Roman" w:hAnsi="Times New Roman" w:cs="Times New Roman"/>
            <w:sz w:val="24"/>
            <w:szCs w:val="24"/>
          </w:rPr>
          <w:t xml:space="preserve"> </w:t>
        </w:r>
        <w:r w:rsidRPr="00AD7121">
          <w:rPr>
            <w:rFonts w:ascii="Times New Roman" w:eastAsia="Times New Roman" w:hAnsi="Times New Roman" w:cs="Times New Roman"/>
            <w:sz w:val="24"/>
            <w:szCs w:val="24"/>
          </w:rPr>
          <w:t xml:space="preserve">for global numerical optimization. </w:t>
        </w:r>
        <w:r w:rsidRPr="00AD7121">
          <w:rPr>
            <w:rFonts w:ascii="Times New Roman" w:hAnsi="Times New Roman" w:cs="Times New Roman"/>
            <w:sz w:val="24"/>
            <w:szCs w:val="24"/>
          </w:rPr>
          <w:t>OKHA is based on the opposition-based learning and krill herd algorithms. It introduces an opposition-based population initialization method and new movement equations for krill individuals.</w:t>
        </w:r>
        <w:r w:rsidRPr="000F1AB2">
          <w:rPr>
            <w:rFonts w:ascii="Times New Roman" w:eastAsia="Times New Roman" w:hAnsi="Times New Roman" w:cs="Times New Roman"/>
            <w:sz w:val="24"/>
            <w:szCs w:val="24"/>
          </w:rPr>
          <w:t xml:space="preserve"> </w:t>
        </w:r>
        <w:r w:rsidRPr="00AD7121">
          <w:rPr>
            <w:rFonts w:ascii="Times New Roman" w:eastAsia="Times New Roman" w:hAnsi="Times New Roman" w:cs="Times New Roman"/>
            <w:sz w:val="24"/>
            <w:szCs w:val="24"/>
          </w:rPr>
          <w:t xml:space="preserve">Performance of OKHA is </w:t>
        </w:r>
        <w:proofErr w:type="gramStart"/>
        <w:r w:rsidRPr="00AD7121">
          <w:rPr>
            <w:rFonts w:ascii="Times New Roman" w:eastAsia="Times New Roman" w:hAnsi="Times New Roman" w:cs="Times New Roman"/>
            <w:sz w:val="24"/>
            <w:szCs w:val="24"/>
          </w:rPr>
          <w:t>tested</w:t>
        </w:r>
        <w:proofErr w:type="gramEnd"/>
        <w:r w:rsidRPr="00AD7121">
          <w:rPr>
            <w:rFonts w:ascii="Times New Roman" w:eastAsia="Times New Roman" w:hAnsi="Times New Roman" w:cs="Times New Roman"/>
            <w:sz w:val="24"/>
            <w:szCs w:val="24"/>
          </w:rPr>
          <w:t xml:space="preserve"> on a set of 23 numerical benchmark functions and compared to other optimization algorithms like genetic algorithm, particle swarm optimization, and original krill herd algorithm.</w:t>
        </w:r>
        <w:r w:rsidRPr="000F1AB2">
          <w:rPr>
            <w:rFonts w:ascii="Times New Roman" w:eastAsia="Times New Roman" w:hAnsi="Times New Roman" w:cs="Times New Roman"/>
            <w:sz w:val="24"/>
            <w:szCs w:val="24"/>
          </w:rPr>
          <w:t xml:space="preserve"> </w:t>
        </w:r>
        <w:r w:rsidRPr="00AD7121">
          <w:rPr>
            <w:rFonts w:ascii="Times New Roman" w:eastAsia="Times New Roman" w:hAnsi="Times New Roman" w:cs="Times New Roman"/>
            <w:sz w:val="24"/>
            <w:szCs w:val="24"/>
          </w:rPr>
          <w:t xml:space="preserve">Results show OKHA converges faster and finds better optimal solutions than the other algorithms for most test functions. The opposition-based </w:t>
        </w:r>
        <w:r w:rsidRPr="00AD7121">
          <w:rPr>
            <w:rFonts w:ascii="Times New Roman" w:eastAsia="Times New Roman" w:hAnsi="Times New Roman" w:cs="Times New Roman"/>
            <w:sz w:val="24"/>
            <w:szCs w:val="24"/>
          </w:rPr>
          <w:lastRenderedPageBreak/>
          <w:t>initialization increases population diversity. The new movement equations improve exploration and exploitation.</w:t>
        </w:r>
        <w:r w:rsidRPr="000F1AB2">
          <w:rPr>
            <w:rFonts w:ascii="Times New Roman" w:eastAsia="Times New Roman" w:hAnsi="Times New Roman" w:cs="Times New Roman"/>
            <w:sz w:val="24"/>
            <w:szCs w:val="24"/>
          </w:rPr>
          <w:t xml:space="preserve"> </w:t>
        </w:r>
        <w:r w:rsidRPr="00AD7121">
          <w:rPr>
            <w:rFonts w:ascii="Times New Roman" w:eastAsia="Times New Roman" w:hAnsi="Times New Roman" w:cs="Times New Roman"/>
            <w:sz w:val="24"/>
            <w:szCs w:val="24"/>
          </w:rPr>
          <w:t>The authors conclude that OKHA is an effective new algorithm for solving global optimization problems. The opposition-based learning and new krill movement mechanisms enhance its global search ability and convergence speed.</w:t>
        </w:r>
        <w:r w:rsidRPr="000F1AB2">
          <w:rPr>
            <w:rFonts w:ascii="Times New Roman" w:eastAsia="Times New Roman" w:hAnsi="Times New Roman" w:cs="Times New Roman"/>
            <w:sz w:val="24"/>
            <w:szCs w:val="24"/>
          </w:rPr>
          <w:t xml:space="preserve"> </w:t>
        </w:r>
        <w:r w:rsidRPr="00AD7121">
          <w:rPr>
            <w:rFonts w:ascii="Times New Roman" w:eastAsia="Times New Roman" w:hAnsi="Times New Roman" w:cs="Times New Roman"/>
            <w:sz w:val="24"/>
            <w:szCs w:val="24"/>
          </w:rPr>
          <w:t>In summary, the article proposes a new oppositional krill herd optimization algorithm and demonstrates its performance improvements over other algorithms for numerical test functions. The results highlight the benefits of opposition-based learning and new krill movement equations for global optimization problems</w:t>
        </w:r>
        <w:r w:rsidRPr="000F1AB2">
          <w:rPr>
            <w:rFonts w:ascii="Times New Roman" w:eastAsia="Times New Roman" w:hAnsi="Times New Roman" w:cs="Times New Roman"/>
            <w:sz w:val="24"/>
            <w:szCs w:val="24"/>
          </w:rPr>
          <w:t xml:space="preserve"> (</w:t>
        </w:r>
        <w:r w:rsidRPr="00AD7121">
          <w:rPr>
            <w:rFonts w:ascii="Times New Roman" w:hAnsi="Times New Roman" w:cs="Times New Roman"/>
            <w:sz w:val="24"/>
            <w:szCs w:val="24"/>
          </w:rPr>
          <w:t>Wang, X. 2022</w:t>
        </w:r>
        <w:r w:rsidRPr="000F1AB2">
          <w:rPr>
            <w:rFonts w:ascii="Times New Roman" w:eastAsia="Times New Roman" w:hAnsi="Times New Roman" w:cs="Times New Roman"/>
            <w:sz w:val="24"/>
            <w:szCs w:val="24"/>
          </w:rPr>
          <w:t>)</w:t>
        </w:r>
        <w:r w:rsidRPr="00AD7121">
          <w:rPr>
            <w:rFonts w:ascii="Times New Roman" w:eastAsia="Times New Roman" w:hAnsi="Times New Roman" w:cs="Times New Roman"/>
            <w:sz w:val="24"/>
            <w:szCs w:val="24"/>
          </w:rPr>
          <w:t>.</w:t>
        </w:r>
      </w:ins>
    </w:p>
    <w:p w14:paraId="316BC065" w14:textId="4158ED74" w:rsidR="002556CE" w:rsidRPr="00AD7121" w:rsidRDefault="002556CE" w:rsidP="002556CE">
      <w:pPr>
        <w:ind w:firstLine="0"/>
        <w:jc w:val="both"/>
        <w:rPr>
          <w:ins w:id="222" w:author="Author"/>
          <w:rFonts w:ascii="Times New Roman" w:hAnsi="Times New Roman" w:cs="Times New Roman"/>
          <w:sz w:val="24"/>
          <w:szCs w:val="24"/>
        </w:rPr>
      </w:pPr>
      <w:ins w:id="223" w:author="Author">
        <w:r w:rsidRPr="000F1AB2">
          <w:rPr>
            <w:rFonts w:ascii="Times New Roman" w:eastAsia="Times New Roman" w:hAnsi="Times New Roman" w:cs="Times New Roman"/>
            <w:b/>
            <w:bCs/>
            <w:sz w:val="24"/>
            <w:szCs w:val="24"/>
          </w:rPr>
          <w:t xml:space="preserve">Quality assessment of airline baggage handling systems </w:t>
        </w:r>
      </w:ins>
    </w:p>
    <w:p w14:paraId="0DC0A010" w14:textId="4B5664BE" w:rsidR="002556CE" w:rsidRPr="00AD7121" w:rsidRDefault="002556CE" w:rsidP="00556230">
      <w:pPr>
        <w:jc w:val="both"/>
        <w:rPr>
          <w:ins w:id="224" w:author="Author"/>
          <w:rFonts w:ascii="Times New Roman" w:hAnsi="Times New Roman" w:cs="Times New Roman"/>
          <w:sz w:val="24"/>
          <w:szCs w:val="24"/>
        </w:rPr>
      </w:pPr>
      <w:ins w:id="225" w:author="Author">
        <w:r w:rsidRPr="000F1AB2">
          <w:rPr>
            <w:rFonts w:ascii="Times New Roman" w:eastAsia="Times New Roman" w:hAnsi="Times New Roman" w:cs="Times New Roman"/>
            <w:sz w:val="24"/>
            <w:szCs w:val="24"/>
          </w:rPr>
          <w:t xml:space="preserve">The SERVQUAL model </w:t>
        </w:r>
        <w:proofErr w:type="gramStart"/>
        <w:r w:rsidRPr="000F1AB2">
          <w:rPr>
            <w:rFonts w:ascii="Times New Roman" w:eastAsia="Times New Roman" w:hAnsi="Times New Roman" w:cs="Times New Roman"/>
            <w:sz w:val="24"/>
            <w:szCs w:val="24"/>
          </w:rPr>
          <w:t>was suggested</w:t>
        </w:r>
        <w:proofErr w:type="gramEnd"/>
        <w:r w:rsidRPr="000F1AB2">
          <w:rPr>
            <w:rFonts w:ascii="Times New Roman" w:eastAsia="Times New Roman" w:hAnsi="Times New Roman" w:cs="Times New Roman"/>
            <w:sz w:val="24"/>
            <w:szCs w:val="24"/>
          </w:rPr>
          <w:t xml:space="preserve"> by the study to evaluate how well the baggage handling system is judged to be performing. The most crucial qualities are dependability, responsiveness, certainty, tangibles, and empathy, according to literature evaluations and data from the best worst method (BWM). </w:t>
        </w:r>
      </w:ins>
    </w:p>
    <w:p w14:paraId="448A8CAF" w14:textId="7517FFEC" w:rsidR="00ED5B03" w:rsidDel="004C07E2" w:rsidRDefault="002556CE">
      <w:pPr>
        <w:ind w:firstLine="0"/>
        <w:jc w:val="both"/>
        <w:rPr>
          <w:del w:id="226" w:author="Author"/>
          <w:rFonts w:ascii="Times New Roman" w:eastAsia="Times New Roman" w:hAnsi="Times New Roman" w:cs="Times New Roman"/>
          <w:sz w:val="24"/>
          <w:szCs w:val="24"/>
        </w:rPr>
      </w:pPr>
      <w:ins w:id="227" w:author="Author">
        <w:r w:rsidRPr="000F1AB2">
          <w:rPr>
            <w:rFonts w:ascii="Times New Roman" w:eastAsia="Times New Roman" w:hAnsi="Times New Roman" w:cs="Times New Roman"/>
            <w:sz w:val="24"/>
            <w:szCs w:val="24"/>
          </w:rPr>
          <w:t xml:space="preserve">An array of methods </w:t>
        </w:r>
        <w:proofErr w:type="gramStart"/>
        <w:r w:rsidRPr="000F1AB2">
          <w:rPr>
            <w:rFonts w:ascii="Times New Roman" w:eastAsia="Times New Roman" w:hAnsi="Times New Roman" w:cs="Times New Roman"/>
            <w:sz w:val="24"/>
            <w:szCs w:val="24"/>
          </w:rPr>
          <w:t>is used</w:t>
        </w:r>
        <w:proofErr w:type="gramEnd"/>
        <w:r w:rsidRPr="000F1AB2">
          <w:rPr>
            <w:rFonts w:ascii="Times New Roman" w:eastAsia="Times New Roman" w:hAnsi="Times New Roman" w:cs="Times New Roman"/>
            <w:sz w:val="24"/>
            <w:szCs w:val="24"/>
          </w:rPr>
          <w:t xml:space="preserve"> in this study to assess the service quality aspects of the airline baggage handling system. It recognizes a hierarchy of criteria and establishes their relative weights. The best worst method (BWM) and the SERVQUAL framework </w:t>
        </w:r>
        <w:proofErr w:type="gramStart"/>
        <w:r w:rsidRPr="000F1AB2">
          <w:rPr>
            <w:rFonts w:ascii="Times New Roman" w:eastAsia="Times New Roman" w:hAnsi="Times New Roman" w:cs="Times New Roman"/>
            <w:sz w:val="24"/>
            <w:szCs w:val="24"/>
          </w:rPr>
          <w:t>are utilized</w:t>
        </w:r>
        <w:proofErr w:type="gramEnd"/>
        <w:r w:rsidRPr="000F1AB2">
          <w:rPr>
            <w:rFonts w:ascii="Times New Roman" w:eastAsia="Times New Roman" w:hAnsi="Times New Roman" w:cs="Times New Roman"/>
            <w:sz w:val="24"/>
            <w:szCs w:val="24"/>
          </w:rPr>
          <w:t xml:space="preserve"> to generate quantitative findings. The study, which is based on passenger interviews and surveys, identifies </w:t>
        </w:r>
        <w:proofErr w:type="gramStart"/>
        <w:r w:rsidRPr="000F1AB2">
          <w:rPr>
            <w:rFonts w:ascii="Times New Roman" w:eastAsia="Times New Roman" w:hAnsi="Times New Roman" w:cs="Times New Roman"/>
            <w:sz w:val="24"/>
            <w:szCs w:val="24"/>
          </w:rPr>
          <w:t>13</w:t>
        </w:r>
        <w:proofErr w:type="gramEnd"/>
        <w:r w:rsidRPr="000F1AB2">
          <w:rPr>
            <w:rFonts w:ascii="Times New Roman" w:eastAsia="Times New Roman" w:hAnsi="Times New Roman" w:cs="Times New Roman"/>
            <w:sz w:val="24"/>
            <w:szCs w:val="24"/>
          </w:rPr>
          <w:t xml:space="preserve"> fundamental service characteristics. The findings imply that designs focusing on the underlying consumer clusters may be more successful than those focusing on the aggregate (Rezaei, J., </w:t>
        </w:r>
        <w:proofErr w:type="spellStart"/>
        <w:r w:rsidRPr="000F1AB2">
          <w:rPr>
            <w:rFonts w:ascii="Times New Roman" w:eastAsia="Times New Roman" w:hAnsi="Times New Roman" w:cs="Times New Roman"/>
            <w:sz w:val="24"/>
            <w:szCs w:val="24"/>
          </w:rPr>
          <w:t>Kothadiya</w:t>
        </w:r>
        <w:proofErr w:type="spellEnd"/>
        <w:r w:rsidRPr="000F1AB2">
          <w:rPr>
            <w:rFonts w:ascii="Times New Roman" w:eastAsia="Times New Roman" w:hAnsi="Times New Roman" w:cs="Times New Roman"/>
            <w:sz w:val="24"/>
            <w:szCs w:val="24"/>
          </w:rPr>
          <w:t xml:space="preserve">, O., </w:t>
        </w:r>
        <w:proofErr w:type="spellStart"/>
        <w:r w:rsidRPr="000F1AB2">
          <w:rPr>
            <w:rFonts w:ascii="Times New Roman" w:eastAsia="Times New Roman" w:hAnsi="Times New Roman" w:cs="Times New Roman"/>
            <w:sz w:val="24"/>
            <w:szCs w:val="24"/>
          </w:rPr>
          <w:t>Tavasszy</w:t>
        </w:r>
        <w:proofErr w:type="spellEnd"/>
        <w:r w:rsidRPr="000F1AB2">
          <w:rPr>
            <w:rFonts w:ascii="Times New Roman" w:eastAsia="Times New Roman" w:hAnsi="Times New Roman" w:cs="Times New Roman"/>
            <w:sz w:val="24"/>
            <w:szCs w:val="24"/>
          </w:rPr>
          <w:t>, L., &amp; Kroesen, M. 2018, June 1).</w:t>
        </w:r>
      </w:ins>
    </w:p>
    <w:p w14:paraId="7176FC51" w14:textId="77777777" w:rsidR="004C07E2" w:rsidRDefault="004C07E2">
      <w:pPr>
        <w:ind w:firstLine="0"/>
        <w:jc w:val="both"/>
        <w:rPr>
          <w:ins w:id="228" w:author="Author"/>
          <w:rFonts w:ascii="Times New Roman" w:eastAsia="Times New Roman" w:hAnsi="Times New Roman" w:cs="Times New Roman"/>
          <w:sz w:val="24"/>
          <w:szCs w:val="24"/>
        </w:rPr>
        <w:pPrChange w:id="229" w:author="Author">
          <w:pPr>
            <w:jc w:val="both"/>
          </w:pPr>
        </w:pPrChange>
      </w:pPr>
    </w:p>
    <w:p w14:paraId="7E41A1FE" w14:textId="77777777" w:rsidR="00E57751" w:rsidRPr="004C07E2" w:rsidDel="004C07E2" w:rsidRDefault="00E57751" w:rsidP="002556CE">
      <w:pPr>
        <w:jc w:val="both"/>
        <w:rPr>
          <w:del w:id="230" w:author="Author"/>
          <w:rFonts w:ascii="Times New Roman" w:eastAsia="Times New Roman" w:hAnsi="Times New Roman" w:cs="Times New Roman"/>
          <w:b/>
          <w:bCs/>
          <w:sz w:val="24"/>
          <w:szCs w:val="24"/>
          <w:rPrChange w:id="231" w:author="Author">
            <w:rPr>
              <w:del w:id="232" w:author="Author"/>
              <w:rFonts w:ascii="Times New Roman" w:eastAsia="Times New Roman" w:hAnsi="Times New Roman" w:cs="Times New Roman"/>
              <w:sz w:val="24"/>
              <w:szCs w:val="24"/>
            </w:rPr>
          </w:rPrChange>
        </w:rPr>
      </w:pPr>
    </w:p>
    <w:p w14:paraId="751FAF63" w14:textId="77777777" w:rsidR="004C07E2" w:rsidRPr="004C07E2" w:rsidRDefault="004C07E2" w:rsidP="004C07E2">
      <w:pPr>
        <w:ind w:firstLine="0"/>
        <w:jc w:val="both"/>
        <w:rPr>
          <w:ins w:id="233" w:author="Author"/>
          <w:rFonts w:ascii="Times New Roman" w:eastAsia="Times New Roman" w:hAnsi="Times New Roman" w:cs="Times New Roman"/>
          <w:b/>
          <w:bCs/>
          <w:sz w:val="24"/>
          <w:szCs w:val="24"/>
          <w:rPrChange w:id="234" w:author="Author">
            <w:rPr>
              <w:ins w:id="235" w:author="Author"/>
              <w:rFonts w:ascii="Times New Roman" w:hAnsi="Times New Roman" w:cs="Times New Roman"/>
              <w:sz w:val="24"/>
              <w:szCs w:val="24"/>
            </w:rPr>
          </w:rPrChange>
        </w:rPr>
      </w:pPr>
      <w:ins w:id="236" w:author="Author">
        <w:r w:rsidRPr="000F1AB2">
          <w:rPr>
            <w:rFonts w:ascii="Times New Roman" w:eastAsia="Times New Roman" w:hAnsi="Times New Roman" w:cs="Times New Roman"/>
            <w:b/>
            <w:bCs/>
            <w:sz w:val="24"/>
            <w:szCs w:val="24"/>
          </w:rPr>
          <w:t>On load balancing strategies for baggage screening at airports</w:t>
        </w:r>
      </w:ins>
    </w:p>
    <w:p w14:paraId="5B985995" w14:textId="77777777" w:rsidR="004C07E2" w:rsidRPr="00AD7121" w:rsidRDefault="004C07E2" w:rsidP="00530C04">
      <w:pPr>
        <w:jc w:val="both"/>
        <w:rPr>
          <w:ins w:id="237" w:author="Author"/>
          <w:rFonts w:ascii="Times New Roman" w:hAnsi="Times New Roman" w:cs="Times New Roman"/>
          <w:sz w:val="24"/>
          <w:szCs w:val="24"/>
        </w:rPr>
      </w:pPr>
      <w:ins w:id="238" w:author="Author">
        <w:r w:rsidRPr="000F1AB2">
          <w:rPr>
            <w:rFonts w:ascii="Times New Roman" w:eastAsia="Times New Roman" w:hAnsi="Times New Roman" w:cs="Times New Roman"/>
            <w:sz w:val="24"/>
            <w:szCs w:val="24"/>
          </w:rPr>
          <w:t xml:space="preserve">The efficiency of the screening subsystem is the focus of this paper's examination of load balancing policies for an airport baggage handling system. The paper offers a join-shortest-queue </w:t>
        </w:r>
        <w:r w:rsidRPr="000F1AB2">
          <w:rPr>
            <w:rFonts w:ascii="Times New Roman" w:eastAsia="Times New Roman" w:hAnsi="Times New Roman" w:cs="Times New Roman"/>
            <w:sz w:val="24"/>
            <w:szCs w:val="24"/>
          </w:rPr>
          <w:lastRenderedPageBreak/>
          <w:t xml:space="preserve">(JSQ) policy that may </w:t>
        </w:r>
        <w:proofErr w:type="gramStart"/>
        <w:r w:rsidRPr="000F1AB2">
          <w:rPr>
            <w:rFonts w:ascii="Times New Roman" w:eastAsia="Times New Roman" w:hAnsi="Times New Roman" w:cs="Times New Roman"/>
            <w:sz w:val="24"/>
            <w:szCs w:val="24"/>
          </w:rPr>
          <w:t>be used</w:t>
        </w:r>
        <w:proofErr w:type="gramEnd"/>
        <w:r w:rsidRPr="000F1AB2">
          <w:rPr>
            <w:rFonts w:ascii="Times New Roman" w:eastAsia="Times New Roman" w:hAnsi="Times New Roman" w:cs="Times New Roman"/>
            <w:sz w:val="24"/>
            <w:szCs w:val="24"/>
          </w:rPr>
          <w:t xml:space="preserve"> in conjunction with round-robin (RR) and first-available (FA) policies. It does this using discrete-event simulations. The outcomes of the simulation demonstrate that RR-JSQ can enhance the efficiency of the system.</w:t>
        </w:r>
      </w:ins>
    </w:p>
    <w:p w14:paraId="7EB18344" w14:textId="77777777" w:rsidR="004C07E2" w:rsidRPr="00AD7121" w:rsidRDefault="004C07E2" w:rsidP="00530C04">
      <w:pPr>
        <w:jc w:val="both"/>
        <w:rPr>
          <w:ins w:id="239" w:author="Author"/>
          <w:rFonts w:ascii="Times New Roman" w:hAnsi="Times New Roman" w:cs="Times New Roman"/>
          <w:sz w:val="24"/>
          <w:szCs w:val="24"/>
        </w:rPr>
      </w:pPr>
      <w:ins w:id="240" w:author="Author">
        <w:r w:rsidRPr="000F1AB2">
          <w:rPr>
            <w:rFonts w:ascii="Times New Roman" w:eastAsia="Times New Roman" w:hAnsi="Times New Roman" w:cs="Times New Roman"/>
            <w:sz w:val="24"/>
            <w:szCs w:val="24"/>
          </w:rPr>
          <w:t xml:space="preserve">An airport's baggage handling system (BHS) is a logistical device that automatically moves passenger bags from one location to another. It entails activities including registration, transportation, screening, locating, classifying, and early storage. Conveyors, trays, and carts are just </w:t>
        </w:r>
        <w:proofErr w:type="gramStart"/>
        <w:r w:rsidRPr="000F1AB2">
          <w:rPr>
            <w:rFonts w:ascii="Times New Roman" w:eastAsia="Times New Roman" w:hAnsi="Times New Roman" w:cs="Times New Roman"/>
            <w:sz w:val="24"/>
            <w:szCs w:val="24"/>
          </w:rPr>
          <w:t>a few of</w:t>
        </w:r>
        <w:proofErr w:type="gramEnd"/>
        <w:r w:rsidRPr="000F1AB2">
          <w:rPr>
            <w:rFonts w:ascii="Times New Roman" w:eastAsia="Times New Roman" w:hAnsi="Times New Roman" w:cs="Times New Roman"/>
            <w:sz w:val="24"/>
            <w:szCs w:val="24"/>
          </w:rPr>
          <w:t xml:space="preserve"> the logistical tools that BHS uses. Individual bag speed control </w:t>
        </w:r>
        <w:proofErr w:type="gramStart"/>
        <w:r w:rsidRPr="000F1AB2">
          <w:rPr>
            <w:rFonts w:ascii="Times New Roman" w:eastAsia="Times New Roman" w:hAnsi="Times New Roman" w:cs="Times New Roman"/>
            <w:sz w:val="24"/>
            <w:szCs w:val="24"/>
          </w:rPr>
          <w:t>is made</w:t>
        </w:r>
        <w:proofErr w:type="gramEnd"/>
        <w:r w:rsidRPr="000F1AB2">
          <w:rPr>
            <w:rFonts w:ascii="Times New Roman" w:eastAsia="Times New Roman" w:hAnsi="Times New Roman" w:cs="Times New Roman"/>
            <w:sz w:val="24"/>
            <w:szCs w:val="24"/>
          </w:rPr>
          <w:t xml:space="preserve"> possible by destination-coded vehicles (DCVs), a recent technological innovation. BHS is composed of baggage processing flow-based subsystems, such as screening equipment and loading robots. Systems with cascading queues may result in delays problems.</w:t>
        </w:r>
      </w:ins>
    </w:p>
    <w:p w14:paraId="7B05B53F" w14:textId="224471F4" w:rsidR="004C07E2" w:rsidRPr="00AD7121" w:rsidRDefault="004C07E2" w:rsidP="00530C04">
      <w:pPr>
        <w:jc w:val="both"/>
        <w:rPr>
          <w:ins w:id="241" w:author="Author"/>
          <w:rFonts w:ascii="Times New Roman" w:hAnsi="Times New Roman" w:cs="Times New Roman"/>
          <w:sz w:val="24"/>
          <w:szCs w:val="24"/>
        </w:rPr>
      </w:pPr>
      <w:ins w:id="242" w:author="Author">
        <w:r w:rsidRPr="000F1AB2">
          <w:rPr>
            <w:rFonts w:ascii="Times New Roman" w:eastAsia="Times New Roman" w:hAnsi="Times New Roman" w:cs="Times New Roman"/>
            <w:sz w:val="24"/>
            <w:szCs w:val="24"/>
          </w:rPr>
          <w:t xml:space="preserve">Prior to loading into the aircraft, security screening of all passenger luggage entering a BHS </w:t>
        </w:r>
        <w:proofErr w:type="gramStart"/>
        <w:r w:rsidRPr="000F1AB2">
          <w:rPr>
            <w:rFonts w:ascii="Times New Roman" w:eastAsia="Times New Roman" w:hAnsi="Times New Roman" w:cs="Times New Roman"/>
            <w:sz w:val="24"/>
            <w:szCs w:val="24"/>
          </w:rPr>
          <w:t>is required</w:t>
        </w:r>
        <w:proofErr w:type="gramEnd"/>
        <w:r w:rsidRPr="000F1AB2">
          <w:rPr>
            <w:rFonts w:ascii="Times New Roman" w:eastAsia="Times New Roman" w:hAnsi="Times New Roman" w:cs="Times New Roman"/>
            <w:sz w:val="24"/>
            <w:szCs w:val="24"/>
          </w:rPr>
          <w:t xml:space="preserve">. The effectiveness of the screening subsystem </w:t>
        </w:r>
        <w:proofErr w:type="gramStart"/>
        <w:r w:rsidRPr="000F1AB2">
          <w:rPr>
            <w:rFonts w:ascii="Times New Roman" w:eastAsia="Times New Roman" w:hAnsi="Times New Roman" w:cs="Times New Roman"/>
            <w:sz w:val="24"/>
            <w:szCs w:val="24"/>
          </w:rPr>
          <w:t>is significantly influenced</w:t>
        </w:r>
        <w:proofErr w:type="gramEnd"/>
        <w:r w:rsidRPr="000F1AB2">
          <w:rPr>
            <w:rFonts w:ascii="Times New Roman" w:eastAsia="Times New Roman" w:hAnsi="Times New Roman" w:cs="Times New Roman"/>
            <w:sz w:val="24"/>
            <w:szCs w:val="24"/>
          </w:rPr>
          <w:t xml:space="preserve"> by the load balancing policy. The RR, FA, and JSQ load balancing strategies, as well as a potential combination of the RR-FA (current widespread </w:t>
        </w:r>
      </w:ins>
      <w:r w:rsidR="005466A7" w:rsidRPr="000F1AB2">
        <w:rPr>
          <w:rFonts w:ascii="Times New Roman" w:eastAsia="Times New Roman" w:hAnsi="Times New Roman" w:cs="Times New Roman"/>
          <w:sz w:val="24"/>
          <w:szCs w:val="24"/>
        </w:rPr>
        <w:t>practice</w:t>
      </w:r>
      <w:ins w:id="243" w:author="Author">
        <w:r w:rsidRPr="000F1AB2">
          <w:rPr>
            <w:rFonts w:ascii="Times New Roman" w:eastAsia="Times New Roman" w:hAnsi="Times New Roman" w:cs="Times New Roman"/>
            <w:sz w:val="24"/>
            <w:szCs w:val="24"/>
          </w:rPr>
          <w:t>) and RR-JSQ, were all examined in this study (Wu, X., &amp; Xie, L. 2017, July 1).</w:t>
        </w:r>
      </w:ins>
    </w:p>
    <w:p w14:paraId="2507214F" w14:textId="1E88651E" w:rsidR="004C07E2" w:rsidRPr="000F1AB2" w:rsidDel="00530C04" w:rsidRDefault="004C07E2" w:rsidP="004C07E2">
      <w:pPr>
        <w:pStyle w:val="NormalWeb"/>
        <w:spacing w:before="0" w:beforeAutospacing="0" w:after="0" w:afterAutospacing="0" w:line="480" w:lineRule="auto"/>
        <w:ind w:left="720" w:hanging="720"/>
        <w:jc w:val="both"/>
        <w:rPr>
          <w:ins w:id="244" w:author="Author"/>
          <w:del w:id="245" w:author="Author"/>
        </w:rPr>
      </w:pPr>
    </w:p>
    <w:p w14:paraId="1D958B13" w14:textId="100166BA" w:rsidR="004C07E2" w:rsidRPr="00AD7121" w:rsidRDefault="004C07E2" w:rsidP="004C07E2">
      <w:pPr>
        <w:pStyle w:val="NormalWeb"/>
        <w:spacing w:line="480" w:lineRule="auto"/>
        <w:ind w:left="720" w:hanging="720"/>
        <w:jc w:val="both"/>
        <w:rPr>
          <w:ins w:id="246" w:author="Author"/>
          <w:b/>
          <w:bCs/>
        </w:rPr>
      </w:pPr>
      <w:ins w:id="247" w:author="Author">
        <w:r w:rsidRPr="00AD7121">
          <w:rPr>
            <w:b/>
            <w:bCs/>
          </w:rPr>
          <w:t>Optimal Assignment of Airport Baggage Unloading Zones to Outgoing Flights</w:t>
        </w:r>
        <w:r>
          <w:rPr>
            <w:b/>
            <w:bCs/>
          </w:rPr>
          <w:t>:</w:t>
        </w:r>
      </w:ins>
    </w:p>
    <w:p w14:paraId="0D05144C" w14:textId="77777777" w:rsidR="004C07E2" w:rsidDel="002C75BA" w:rsidRDefault="004C07E2">
      <w:pPr>
        <w:pStyle w:val="NormalWeb"/>
        <w:spacing w:line="480" w:lineRule="auto"/>
        <w:ind w:firstLine="720"/>
        <w:jc w:val="both"/>
        <w:rPr>
          <w:del w:id="248" w:author="Author"/>
        </w:rPr>
        <w:pPrChange w:id="249" w:author="Author">
          <w:pPr>
            <w:pStyle w:val="NormalWeb"/>
            <w:spacing w:line="480" w:lineRule="auto"/>
            <w:jc w:val="both"/>
          </w:pPr>
        </w:pPrChange>
      </w:pPr>
      <w:ins w:id="250" w:author="Author">
        <w:r w:rsidRPr="000F1AB2">
          <w:t xml:space="preserve">A stochastic optimization model for assigning baggage unloading zones (chutes) to outgoing flights at an airport. Uncertainty in flight departure times, baggage volumes, and handling times </w:t>
        </w:r>
        <w:proofErr w:type="gramStart"/>
        <w:r w:rsidRPr="000F1AB2">
          <w:t>are captured</w:t>
        </w:r>
        <w:proofErr w:type="gramEnd"/>
        <w:r w:rsidRPr="000F1AB2">
          <w:t xml:space="preserve"> through scenarios. Objective is to minimize expected total assignment costs across scenarios. Costs include handling workload, airline preferences, overlap if multiple flights assigned to one chute. Model incorporates practical constraints like consistent assignment of flights on different days and </w:t>
        </w:r>
        <w:proofErr w:type="gramStart"/>
        <w:r w:rsidRPr="000F1AB2">
          <w:t>overlap</w:t>
        </w:r>
        <w:proofErr w:type="gramEnd"/>
        <w:r w:rsidRPr="000F1AB2">
          <w:t xml:space="preserve"> penalties. Implemented case study on major Asian airport </w:t>
        </w:r>
        <w:r w:rsidRPr="000F1AB2">
          <w:lastRenderedPageBreak/>
          <w:t xml:space="preserve">with around 850 flights per week. Compared optimal solution to heuristic rules like LIFO. Optimal stochastic solution reduces costs by 23-27% versus heuristic policies and deterministic solution. Just 2-3 priority levels extract most revenue benefits. Overall, this is a strong paper that provides an optimization model for a complex real-world airport operations problem. The stochastic modeling and computational results demonstrate the value of using optimization tools versus heuristics for this application. The model provides a valuable framework that could </w:t>
        </w:r>
        <w:proofErr w:type="gramStart"/>
        <w:r w:rsidRPr="000F1AB2">
          <w:t>be extended</w:t>
        </w:r>
        <w:proofErr w:type="gramEnd"/>
        <w:r w:rsidRPr="000F1AB2">
          <w:t xml:space="preserve"> to additional operational considerations in future work (Huang et al., 2016).</w:t>
        </w:r>
      </w:ins>
    </w:p>
    <w:p w14:paraId="51B018DC" w14:textId="77777777" w:rsidR="002C75BA" w:rsidRDefault="002C75BA">
      <w:pPr>
        <w:pStyle w:val="NormalWeb"/>
        <w:spacing w:line="480" w:lineRule="auto"/>
        <w:ind w:firstLine="720"/>
        <w:jc w:val="both"/>
        <w:rPr>
          <w:ins w:id="251" w:author="Author"/>
        </w:rPr>
        <w:pPrChange w:id="252" w:author="Author">
          <w:pPr>
            <w:pStyle w:val="NormalWeb"/>
            <w:spacing w:line="480" w:lineRule="auto"/>
            <w:jc w:val="both"/>
          </w:pPr>
        </w:pPrChange>
      </w:pPr>
    </w:p>
    <w:p w14:paraId="71E95371" w14:textId="73F8961C" w:rsidR="002C75BA" w:rsidRDefault="002C75BA" w:rsidP="002C75BA">
      <w:pPr>
        <w:pStyle w:val="NormalWeb"/>
        <w:rPr>
          <w:ins w:id="253" w:author="Author"/>
        </w:rPr>
      </w:pPr>
      <w:ins w:id="254" w:author="Author">
        <w:del w:id="255" w:author="Author">
          <w:r w:rsidRPr="002010AD" w:rsidDel="00861C02">
            <w:rPr>
              <w:b/>
              <w:bCs/>
            </w:rPr>
            <w:delText>Queuing theory</w:delText>
          </w:r>
        </w:del>
        <w:r w:rsidR="00861C02">
          <w:rPr>
            <w:b/>
            <w:bCs/>
          </w:rPr>
          <w:t>Baggage arrival theories and models</w:t>
        </w:r>
      </w:ins>
    </w:p>
    <w:p w14:paraId="1F331355" w14:textId="77777777" w:rsidR="002C75BA" w:rsidRDefault="002C75BA">
      <w:pPr>
        <w:pStyle w:val="NormalWeb"/>
        <w:spacing w:before="0" w:beforeAutospacing="0" w:after="0" w:afterAutospacing="0" w:line="480" w:lineRule="auto"/>
        <w:ind w:left="90" w:firstLine="630"/>
        <w:jc w:val="both"/>
        <w:rPr>
          <w:ins w:id="256" w:author="Author"/>
        </w:rPr>
        <w:pPrChange w:id="257" w:author="Author">
          <w:pPr>
            <w:pStyle w:val="NormalWeb"/>
            <w:spacing w:before="0" w:beforeAutospacing="0" w:after="0" w:afterAutospacing="0" w:line="480" w:lineRule="auto"/>
            <w:ind w:left="90"/>
          </w:pPr>
        </w:pPrChange>
      </w:pPr>
      <w:ins w:id="258" w:author="Author">
        <w:r w:rsidRPr="0071513C">
          <w:t>A queuing model encompasses the entire system, including both the arrival process and the service process, while an arrival model specifically focuses on modeling how entities arrive at the system. Arrival models are a fundamental component of queuing models and play a crucial role in understanding and optimizing queuing systems. According to field of operations research and queuing theory, arrival models describe the probability distribution and characteristics of how entities arrive at the queue over time. Common arrival processes include Poisson arrivals (constant arrival rate over time) or non-Poisson arrivals (varying arrival rates) (</w:t>
        </w:r>
        <w:proofErr w:type="spellStart"/>
        <w:r w:rsidRPr="0071513C">
          <w:t>Wrediningsih</w:t>
        </w:r>
        <w:proofErr w:type="spellEnd"/>
        <w:r w:rsidRPr="0071513C">
          <w:t xml:space="preserve"> et al., 2019). Steady state is a condition when the properties of a system do not change within time (constant). The queue process </w:t>
        </w:r>
        <w:proofErr w:type="gramStart"/>
        <w:r w:rsidRPr="0071513C">
          <w:t>generally is</w:t>
        </w:r>
        <w:proofErr w:type="gramEnd"/>
        <w:r w:rsidRPr="0071513C">
          <w:t xml:space="preserve"> assumed as the time between arrivals and service times following the exponential distribution, or equal to the numbers of arrivals and the number of services following the </w:t>
        </w:r>
        <w:proofErr w:type="spellStart"/>
        <w:r w:rsidRPr="0071513C">
          <w:t>poisson</w:t>
        </w:r>
        <w:proofErr w:type="spellEnd"/>
        <w:r w:rsidRPr="0071513C">
          <w:t xml:space="preserve"> distribution. Some distributions deviate from the strict assumptions of the </w:t>
        </w:r>
        <w:proofErr w:type="spellStart"/>
        <w:r w:rsidRPr="0071513C">
          <w:t>poisson</w:t>
        </w:r>
        <w:proofErr w:type="spellEnd"/>
        <w:r w:rsidRPr="0071513C">
          <w:t xml:space="preserve"> distribution, which assumes a constant event rate and independence such as </w:t>
        </w:r>
        <w:proofErr w:type="spellStart"/>
        <w:r w:rsidRPr="0071513C">
          <w:t>weibull</w:t>
        </w:r>
        <w:proofErr w:type="spellEnd"/>
        <w:r w:rsidRPr="0071513C">
          <w:t xml:space="preserve"> distribution, exponential distribution (for constant-rate arrivals), negative binomial distribution (for over-dispersed arrivals), and more complex time series models like the Autoregressive Integrated Moving Average (ARIMA) for modeling time-varying arrival rates.</w:t>
        </w:r>
      </w:ins>
    </w:p>
    <w:p w14:paraId="378D32C8" w14:textId="59E0B9C5" w:rsidR="004C07E2" w:rsidRPr="00215529" w:rsidRDefault="002C75BA">
      <w:pPr>
        <w:pStyle w:val="NormalWeb"/>
        <w:spacing w:before="0" w:beforeAutospacing="0" w:after="0" w:afterAutospacing="0" w:line="480" w:lineRule="auto"/>
        <w:ind w:left="90" w:firstLine="630"/>
        <w:jc w:val="both"/>
        <w:rPr>
          <w:ins w:id="259" w:author="Author"/>
        </w:rPr>
        <w:pPrChange w:id="260" w:author="Author">
          <w:pPr>
            <w:jc w:val="both"/>
          </w:pPr>
        </w:pPrChange>
      </w:pPr>
      <w:ins w:id="261" w:author="Author">
        <w:r w:rsidRPr="00215529">
          <w:lastRenderedPageBreak/>
          <w:t xml:space="preserve">Queueing theory (Haviv &amp; Ravner, 2021) provides tools for the analysis of the waiting times and associated costs. If customers have the option of deciding when to join the queue, they will face a decision dilemma of when to arrive. The level of congestion one suffers from depends on others, behavior and not only that of the individual under consideration. This fact leads customers to make strategic decisions regarding their time of arrival. In addition, multiple decision makers that affect each other’s expected congestion call for non-cooperative game-theoretical analysis of this strategic interaction. Customers choose both – their arrival time and priority level to join the queue, trading off the cost of waiting before service begins vs. cost of obtaining higher priority services. Strategic customer choices lead to self-organization into priority classes. The numerical results suggest that </w:t>
        </w:r>
        <w:proofErr w:type="gramStart"/>
        <w:r w:rsidRPr="00215529">
          <w:t>a few</w:t>
        </w:r>
        <w:proofErr w:type="gramEnd"/>
        <w:r w:rsidRPr="00215529">
          <w:t xml:space="preserve"> priority levels extract most of the revenue benefits. Limitations are </w:t>
        </w:r>
        <w:proofErr w:type="gramStart"/>
        <w:r w:rsidRPr="00215529">
          <w:t>the stylized model</w:t>
        </w:r>
        <w:proofErr w:type="gramEnd"/>
        <w:r w:rsidRPr="00215529">
          <w:t xml:space="preserve"> with simplified cost functions. Extensions could consider more general cost functions and incorporate psychology and bounded rationality in decision making. Overall, </w:t>
        </w:r>
        <w:proofErr w:type="gramStart"/>
        <w:r w:rsidRPr="00215529">
          <w:t>it's</w:t>
        </w:r>
        <w:proofErr w:type="gramEnd"/>
        <w:r w:rsidRPr="00215529">
          <w:t xml:space="preserve"> an interesting model that yields economic and operational insights into designing priority queueing systems (Talak et al., 2019b).</w:t>
        </w:r>
      </w:ins>
    </w:p>
    <w:p w14:paraId="1A65B876" w14:textId="17033A98" w:rsidR="00E57751" w:rsidRPr="005111AE" w:rsidDel="003B4D6A" w:rsidRDefault="00E57751">
      <w:pPr>
        <w:jc w:val="both"/>
        <w:rPr>
          <w:ins w:id="262" w:author="Author"/>
          <w:del w:id="263" w:author="Author"/>
        </w:rPr>
        <w:pPrChange w:id="264" w:author="Author">
          <w:pPr>
            <w:pStyle w:val="NormalWeb"/>
            <w:spacing w:before="0" w:beforeAutospacing="0" w:after="0" w:afterAutospacing="0" w:line="480" w:lineRule="auto"/>
            <w:jc w:val="both"/>
          </w:pPr>
        </w:pPrChange>
      </w:pPr>
    </w:p>
    <w:p w14:paraId="7470632C" w14:textId="35355709" w:rsidR="00F82D23" w:rsidRPr="000F1AB2" w:rsidDel="003B4D6A" w:rsidRDefault="00F82D23">
      <w:pPr>
        <w:ind w:firstLine="0"/>
        <w:jc w:val="both"/>
        <w:rPr>
          <w:ins w:id="265" w:author="Author"/>
          <w:del w:id="266" w:author="Author"/>
        </w:rPr>
        <w:pPrChange w:id="267" w:author="Ramanathan Parthasarthy, Aamani" w:date="2023-10-14T11:28:00Z">
          <w:pPr>
            <w:pStyle w:val="NormalWeb"/>
            <w:spacing w:before="0" w:beforeAutospacing="0" w:after="0" w:afterAutospacing="0" w:line="480" w:lineRule="auto"/>
            <w:ind w:firstLine="720"/>
            <w:jc w:val="both"/>
          </w:pPr>
        </w:pPrChange>
      </w:pPr>
    </w:p>
    <w:p w14:paraId="0DD6F832" w14:textId="641196FD" w:rsidR="00FB050B" w:rsidRPr="00AD7121" w:rsidRDefault="00F82D23" w:rsidP="00FB050B">
      <w:pPr>
        <w:ind w:firstLine="0"/>
        <w:jc w:val="both"/>
        <w:rPr>
          <w:ins w:id="268" w:author="Author"/>
          <w:rFonts w:ascii="Times New Roman" w:hAnsi="Times New Roman" w:cs="Times New Roman"/>
          <w:b/>
          <w:bCs/>
          <w:sz w:val="24"/>
          <w:szCs w:val="24"/>
        </w:rPr>
      </w:pPr>
      <w:ins w:id="269" w:author="Author">
        <w:r>
          <w:rPr>
            <w:rFonts w:ascii="Times New Roman" w:hAnsi="Times New Roman" w:cs="Times New Roman"/>
            <w:b/>
            <w:bCs/>
            <w:sz w:val="24"/>
            <w:szCs w:val="24"/>
          </w:rPr>
          <w:t xml:space="preserve">Case Study: </w:t>
        </w:r>
        <w:r w:rsidR="00FB050B" w:rsidRPr="00AD7121">
          <w:rPr>
            <w:rFonts w:ascii="Times New Roman" w:hAnsi="Times New Roman" w:cs="Times New Roman"/>
            <w:b/>
            <w:bCs/>
            <w:sz w:val="24"/>
            <w:szCs w:val="24"/>
          </w:rPr>
          <w:t>An Application of Cluster Analysis Method to Determine Vietnam Airlines Ground Handling Service Quality Benchmarks</w:t>
        </w:r>
      </w:ins>
    </w:p>
    <w:p w14:paraId="5AA80286" w14:textId="289D4E50" w:rsidR="00FB050B" w:rsidDel="00861C02" w:rsidRDefault="00FB050B">
      <w:pPr>
        <w:jc w:val="both"/>
        <w:rPr>
          <w:del w:id="270" w:author="Author"/>
          <w:rFonts w:ascii="Times New Roman" w:eastAsia="Times New Roman" w:hAnsi="Times New Roman" w:cs="Times New Roman"/>
          <w:sz w:val="24"/>
          <w:szCs w:val="24"/>
        </w:rPr>
        <w:pPrChange w:id="271" w:author="Author">
          <w:pPr>
            <w:ind w:firstLine="0"/>
          </w:pPr>
        </w:pPrChange>
      </w:pPr>
      <w:ins w:id="272" w:author="Author">
        <w:r>
          <w:rPr>
            <w:rFonts w:ascii="Times New Roman" w:eastAsia="Times New Roman" w:hAnsi="Times New Roman" w:cs="Times New Roman"/>
            <w:sz w:val="24"/>
            <w:szCs w:val="24"/>
          </w:rPr>
          <w:t>Here, use of</w:t>
        </w:r>
        <w:r w:rsidRPr="000F1AB2">
          <w:rPr>
            <w:rFonts w:ascii="Times New Roman" w:eastAsia="Times New Roman" w:hAnsi="Times New Roman" w:cs="Times New Roman"/>
            <w:sz w:val="24"/>
            <w:szCs w:val="24"/>
          </w:rPr>
          <w:t xml:space="preserve"> cluster analysis to analyze ground handling service quality data from Vietnam Airlines at Noi Bai International Airport. Data </w:t>
        </w:r>
        <w:proofErr w:type="gramStart"/>
        <w:r w:rsidRPr="000F1AB2">
          <w:rPr>
            <w:rFonts w:ascii="Times New Roman" w:eastAsia="Times New Roman" w:hAnsi="Times New Roman" w:cs="Times New Roman"/>
            <w:sz w:val="24"/>
            <w:szCs w:val="24"/>
          </w:rPr>
          <w:t>was collected</w:t>
        </w:r>
        <w:proofErr w:type="gramEnd"/>
        <w:r w:rsidRPr="000F1AB2">
          <w:rPr>
            <w:rFonts w:ascii="Times New Roman" w:eastAsia="Times New Roman" w:hAnsi="Times New Roman" w:cs="Times New Roman"/>
            <w:sz w:val="24"/>
            <w:szCs w:val="24"/>
          </w:rPr>
          <w:t xml:space="preserve"> through questionnaires completed by 315 international passengers in 2019. The questionnaire had </w:t>
        </w:r>
        <w:proofErr w:type="gramStart"/>
        <w:r w:rsidRPr="000F1AB2">
          <w:rPr>
            <w:rFonts w:ascii="Times New Roman" w:eastAsia="Times New Roman" w:hAnsi="Times New Roman" w:cs="Times New Roman"/>
            <w:sz w:val="24"/>
            <w:szCs w:val="24"/>
          </w:rPr>
          <w:t>28</w:t>
        </w:r>
        <w:proofErr w:type="gramEnd"/>
        <w:r w:rsidRPr="000F1AB2">
          <w:rPr>
            <w:rFonts w:ascii="Times New Roman" w:eastAsia="Times New Roman" w:hAnsi="Times New Roman" w:cs="Times New Roman"/>
            <w:sz w:val="24"/>
            <w:szCs w:val="24"/>
          </w:rPr>
          <w:t xml:space="preserve"> service quality attributes across 5 dimensions (reliability, assurance, tangibles, empathy, responsiveness). Cluster analysis identified </w:t>
        </w:r>
        <w:proofErr w:type="gramStart"/>
        <w:r w:rsidRPr="000F1AB2">
          <w:rPr>
            <w:rFonts w:ascii="Times New Roman" w:eastAsia="Times New Roman" w:hAnsi="Times New Roman" w:cs="Times New Roman"/>
            <w:sz w:val="24"/>
            <w:szCs w:val="24"/>
          </w:rPr>
          <w:t>3</w:t>
        </w:r>
        <w:proofErr w:type="gramEnd"/>
        <w:r w:rsidRPr="000F1AB2">
          <w:rPr>
            <w:rFonts w:ascii="Times New Roman" w:eastAsia="Times New Roman" w:hAnsi="Times New Roman" w:cs="Times New Roman"/>
            <w:sz w:val="24"/>
            <w:szCs w:val="24"/>
          </w:rPr>
          <w:t xml:space="preserve"> service quality clusters: high, medium, and low. The high cluster had high scores across all dimensions. The medium cluster had moderate scores. The low cluster had low scores on reliability, </w:t>
        </w:r>
        <w:del w:id="273" w:author="Author">
          <w:r w:rsidRPr="000F1AB2" w:rsidDel="00D25502">
            <w:rPr>
              <w:rFonts w:ascii="Times New Roman" w:eastAsia="Times New Roman" w:hAnsi="Times New Roman" w:cs="Times New Roman"/>
              <w:sz w:val="24"/>
              <w:szCs w:val="24"/>
            </w:rPr>
            <w:delText>assurance</w:delText>
          </w:r>
        </w:del>
        <w:r w:rsidR="00D25502" w:rsidRPr="000F1AB2">
          <w:rPr>
            <w:rFonts w:ascii="Times New Roman" w:eastAsia="Times New Roman" w:hAnsi="Times New Roman" w:cs="Times New Roman"/>
            <w:sz w:val="24"/>
            <w:szCs w:val="24"/>
          </w:rPr>
          <w:t>assurance,</w:t>
        </w:r>
        <w:r w:rsidRPr="000F1AB2">
          <w:rPr>
            <w:rFonts w:ascii="Times New Roman" w:eastAsia="Times New Roman" w:hAnsi="Times New Roman" w:cs="Times New Roman"/>
            <w:sz w:val="24"/>
            <w:szCs w:val="24"/>
          </w:rPr>
          <w:t xml:space="preserve"> and empathy. Based on the cluster analysis, benchmarks </w:t>
        </w:r>
        <w:proofErr w:type="gramStart"/>
        <w:r w:rsidRPr="000F1AB2">
          <w:rPr>
            <w:rFonts w:ascii="Times New Roman" w:eastAsia="Times New Roman" w:hAnsi="Times New Roman" w:cs="Times New Roman"/>
            <w:sz w:val="24"/>
            <w:szCs w:val="24"/>
          </w:rPr>
          <w:t>were proposed</w:t>
        </w:r>
        <w:proofErr w:type="gramEnd"/>
        <w:r w:rsidRPr="000F1AB2">
          <w:rPr>
            <w:rFonts w:ascii="Times New Roman" w:eastAsia="Times New Roman" w:hAnsi="Times New Roman" w:cs="Times New Roman"/>
            <w:sz w:val="24"/>
            <w:szCs w:val="24"/>
          </w:rPr>
          <w:t xml:space="preserve"> for </w:t>
        </w:r>
        <w:r w:rsidRPr="000F1AB2">
          <w:rPr>
            <w:rFonts w:ascii="Times New Roman" w:eastAsia="Times New Roman" w:hAnsi="Times New Roman" w:cs="Times New Roman"/>
            <w:sz w:val="24"/>
            <w:szCs w:val="24"/>
          </w:rPr>
          <w:lastRenderedPageBreak/>
          <w:t xml:space="preserve">ground handling service quality at Noi Bai Airport. For the </w:t>
        </w:r>
        <w:del w:id="274" w:author="Author">
          <w:r w:rsidRPr="000F1AB2" w:rsidDel="00D25502">
            <w:rPr>
              <w:rFonts w:ascii="Times New Roman" w:eastAsia="Times New Roman" w:hAnsi="Times New Roman" w:cs="Times New Roman"/>
              <w:sz w:val="24"/>
              <w:szCs w:val="24"/>
            </w:rPr>
            <w:delText>high quality</w:delText>
          </w:r>
        </w:del>
        <w:r w:rsidR="00D25502" w:rsidRPr="000F1AB2">
          <w:rPr>
            <w:rFonts w:ascii="Times New Roman" w:eastAsia="Times New Roman" w:hAnsi="Times New Roman" w:cs="Times New Roman"/>
            <w:sz w:val="24"/>
            <w:szCs w:val="24"/>
          </w:rPr>
          <w:t>high-quality</w:t>
        </w:r>
        <w:r w:rsidRPr="000F1AB2">
          <w:rPr>
            <w:rFonts w:ascii="Times New Roman" w:eastAsia="Times New Roman" w:hAnsi="Times New Roman" w:cs="Times New Roman"/>
            <w:sz w:val="24"/>
            <w:szCs w:val="24"/>
          </w:rPr>
          <w:t xml:space="preserve"> benchmark, scores should be above 4.1 across all dimensions. For the minimum quality benchmark, scores should be above 3.4 across all dimensions. The research provides data-driven quality benchmarks that Vietnam Airlines can use to evaluate and improve their ground handling services. The methodology can also </w:t>
        </w:r>
        <w:proofErr w:type="gramStart"/>
        <w:r w:rsidRPr="000F1AB2">
          <w:rPr>
            <w:rFonts w:ascii="Times New Roman" w:eastAsia="Times New Roman" w:hAnsi="Times New Roman" w:cs="Times New Roman"/>
            <w:sz w:val="24"/>
            <w:szCs w:val="24"/>
          </w:rPr>
          <w:t>be applied</w:t>
        </w:r>
        <w:proofErr w:type="gramEnd"/>
        <w:r w:rsidRPr="000F1AB2">
          <w:rPr>
            <w:rFonts w:ascii="Times New Roman" w:eastAsia="Times New Roman" w:hAnsi="Times New Roman" w:cs="Times New Roman"/>
            <w:sz w:val="24"/>
            <w:szCs w:val="24"/>
          </w:rPr>
          <w:t xml:space="preserve"> to other airlines and airports (</w:t>
        </w:r>
        <w:r w:rsidRPr="00AD7121">
          <w:rPr>
            <w:rFonts w:ascii="Times New Roman" w:hAnsi="Times New Roman" w:cs="Times New Roman"/>
            <w:sz w:val="24"/>
            <w:szCs w:val="24"/>
          </w:rPr>
          <w:t>Wang, T. W., &amp; Pham, Y. T. H. 2020)</w:t>
        </w:r>
        <w:r w:rsidRPr="000F1AB2">
          <w:rPr>
            <w:rFonts w:ascii="Times New Roman" w:eastAsia="Times New Roman" w:hAnsi="Times New Roman" w:cs="Times New Roman"/>
            <w:sz w:val="24"/>
            <w:szCs w:val="24"/>
          </w:rPr>
          <w:t>.</w:t>
        </w:r>
      </w:ins>
    </w:p>
    <w:p w14:paraId="3344C028" w14:textId="1DFAD17A" w:rsidR="00E900D7" w:rsidDel="00861C02" w:rsidRDefault="00E900D7">
      <w:pPr>
        <w:jc w:val="both"/>
        <w:rPr>
          <w:del w:id="275" w:author="Author"/>
          <w:rFonts w:ascii="Times New Roman" w:eastAsia="Times New Roman" w:hAnsi="Times New Roman" w:cs="Times New Roman"/>
          <w:sz w:val="28"/>
          <w:szCs w:val="28"/>
          <w:highlight w:val="yellow"/>
        </w:rPr>
        <w:pPrChange w:id="276" w:author="Author">
          <w:pPr>
            <w:ind w:firstLine="0"/>
          </w:pPr>
        </w:pPrChange>
      </w:pPr>
      <w:del w:id="277" w:author="Author">
        <w:r w:rsidRPr="00910A8A" w:rsidDel="007C76C1">
          <w:rPr>
            <w:rFonts w:ascii="Times New Roman" w:eastAsia="Times New Roman" w:hAnsi="Times New Roman" w:cs="Times New Roman"/>
            <w:sz w:val="28"/>
            <w:szCs w:val="28"/>
            <w:highlight w:val="yellow"/>
            <w:rPrChange w:id="278" w:author="Author">
              <w:rPr>
                <w:rFonts w:ascii="Times New Roman" w:eastAsia="Times New Roman" w:hAnsi="Times New Roman" w:cs="Times New Roman"/>
                <w:sz w:val="28"/>
                <w:szCs w:val="28"/>
              </w:rPr>
            </w:rPrChange>
          </w:rPr>
          <w:delText>Data Analysis Techniques</w:delText>
        </w:r>
      </w:del>
    </w:p>
    <w:p w14:paraId="646EE496" w14:textId="77777777" w:rsidR="00861C02" w:rsidDel="006851DC" w:rsidRDefault="00861C02">
      <w:pPr>
        <w:jc w:val="both"/>
        <w:rPr>
          <w:ins w:id="279" w:author="Author"/>
          <w:del w:id="280" w:author="Author"/>
          <w:highlight w:val="yellow"/>
        </w:rPr>
        <w:pPrChange w:id="281" w:author="Author">
          <w:pPr>
            <w:pStyle w:val="Heading1"/>
            <w:jc w:val="left"/>
          </w:pPr>
        </w:pPrChange>
      </w:pPr>
    </w:p>
    <w:p w14:paraId="53ADD8C7" w14:textId="77777777" w:rsidR="001B0741" w:rsidRDefault="001B0741">
      <w:pPr>
        <w:spacing w:after="160"/>
        <w:ind w:firstLine="0"/>
        <w:jc w:val="both"/>
        <w:rPr>
          <w:rFonts w:ascii="Times New Roman" w:eastAsia="Times New Roman" w:hAnsi="Times New Roman" w:cs="Times New Roman"/>
          <w:sz w:val="24"/>
          <w:szCs w:val="24"/>
        </w:rPr>
      </w:pPr>
      <w:r>
        <w:t xml:space="preserve"> </w:t>
      </w:r>
      <w:ins w:id="282" w:author="Author">
        <w:r w:rsidR="000A4322" w:rsidRPr="00215529">
          <w:rPr>
            <w:rFonts w:ascii="Times New Roman" w:eastAsia="Times New Roman" w:hAnsi="Times New Roman" w:cs="Times New Roman"/>
            <w:sz w:val="24"/>
            <w:szCs w:val="24"/>
            <w:rPrChange w:id="283" w:author="Author">
              <w:rPr>
                <w:rFonts w:ascii="Times New Roman" w:eastAsia="Times New Roman" w:hAnsi="Times New Roman" w:cs="Times New Roman"/>
                <w:sz w:val="28"/>
                <w:szCs w:val="28"/>
              </w:rPr>
            </w:rPrChange>
          </w:rPr>
          <w:t xml:space="preserve">In </w:t>
        </w:r>
        <w:r w:rsidR="000A4322" w:rsidRPr="00215529">
          <w:rPr>
            <w:rFonts w:ascii="Times New Roman" w:eastAsia="Times New Roman" w:hAnsi="Times New Roman" w:cs="Times New Roman"/>
            <w:sz w:val="24"/>
            <w:szCs w:val="24"/>
          </w:rPr>
          <w:t>conclusion, this literature review has provided an overview of current studies and theories and practices in the domain of baggage handl</w:t>
        </w:r>
        <w:r w:rsidR="002057AC" w:rsidRPr="00215529">
          <w:rPr>
            <w:rFonts w:ascii="Times New Roman" w:eastAsia="Times New Roman" w:hAnsi="Times New Roman" w:cs="Times New Roman"/>
            <w:sz w:val="24"/>
            <w:szCs w:val="24"/>
          </w:rPr>
          <w:t xml:space="preserve">ing </w:t>
        </w:r>
        <w:proofErr w:type="gramStart"/>
        <w:r w:rsidR="002057AC" w:rsidRPr="00215529">
          <w:rPr>
            <w:rFonts w:ascii="Times New Roman" w:eastAsia="Times New Roman" w:hAnsi="Times New Roman" w:cs="Times New Roman"/>
            <w:sz w:val="24"/>
            <w:szCs w:val="24"/>
          </w:rPr>
          <w:t>system</w:t>
        </w:r>
        <w:proofErr w:type="gramEnd"/>
        <w:r w:rsidR="002057AC" w:rsidRPr="00215529">
          <w:rPr>
            <w:rFonts w:ascii="Times New Roman" w:eastAsia="Times New Roman" w:hAnsi="Times New Roman" w:cs="Times New Roman"/>
            <w:sz w:val="24"/>
            <w:szCs w:val="24"/>
          </w:rPr>
          <w:t>.</w:t>
        </w:r>
      </w:ins>
    </w:p>
    <w:p w14:paraId="0CFDC374" w14:textId="77777777" w:rsidR="001B0741" w:rsidRDefault="001B0741" w:rsidP="001B0741">
      <w:pPr>
        <w:spacing w:after="160"/>
        <w:ind w:firstLine="0"/>
        <w:jc w:val="both"/>
        <w:rPr>
          <w:rFonts w:ascii="Times New Roman" w:eastAsia="Times New Roman" w:hAnsi="Times New Roman" w:cs="Times New Roman"/>
          <w:sz w:val="24"/>
          <w:szCs w:val="24"/>
        </w:rPr>
      </w:pPr>
    </w:p>
    <w:p w14:paraId="6D46DC66" w14:textId="77777777" w:rsidR="001B0741" w:rsidRDefault="001B0741" w:rsidP="001B0741">
      <w:pPr>
        <w:spacing w:after="160"/>
        <w:ind w:firstLine="0"/>
        <w:jc w:val="both"/>
        <w:rPr>
          <w:rFonts w:ascii="Times New Roman" w:eastAsia="Times New Roman" w:hAnsi="Times New Roman" w:cs="Times New Roman"/>
          <w:sz w:val="24"/>
          <w:szCs w:val="24"/>
        </w:rPr>
      </w:pPr>
    </w:p>
    <w:p w14:paraId="67957E7B" w14:textId="77777777" w:rsidR="001B0741" w:rsidRDefault="001B0741" w:rsidP="001B0741">
      <w:pPr>
        <w:spacing w:after="160"/>
        <w:ind w:firstLine="0"/>
        <w:jc w:val="both"/>
        <w:rPr>
          <w:rFonts w:ascii="Times New Roman" w:eastAsia="Times New Roman" w:hAnsi="Times New Roman" w:cs="Times New Roman"/>
          <w:sz w:val="24"/>
          <w:szCs w:val="24"/>
        </w:rPr>
      </w:pPr>
    </w:p>
    <w:p w14:paraId="08D93227" w14:textId="77777777" w:rsidR="001B0741" w:rsidRDefault="001B0741" w:rsidP="001B0741">
      <w:pPr>
        <w:spacing w:after="160"/>
        <w:ind w:firstLine="0"/>
        <w:jc w:val="both"/>
        <w:rPr>
          <w:rFonts w:ascii="Times New Roman" w:eastAsia="Times New Roman" w:hAnsi="Times New Roman" w:cs="Times New Roman"/>
          <w:sz w:val="24"/>
          <w:szCs w:val="24"/>
        </w:rPr>
      </w:pPr>
    </w:p>
    <w:p w14:paraId="7744B158" w14:textId="77777777" w:rsidR="001B0741" w:rsidRDefault="001B0741" w:rsidP="001B0741">
      <w:pPr>
        <w:spacing w:after="160"/>
        <w:ind w:firstLine="0"/>
        <w:jc w:val="both"/>
        <w:rPr>
          <w:rFonts w:ascii="Times New Roman" w:eastAsia="Times New Roman" w:hAnsi="Times New Roman" w:cs="Times New Roman"/>
          <w:sz w:val="24"/>
          <w:szCs w:val="24"/>
        </w:rPr>
      </w:pPr>
    </w:p>
    <w:p w14:paraId="2AB97023" w14:textId="77777777" w:rsidR="001B0741" w:rsidRDefault="001B0741" w:rsidP="001B0741">
      <w:pPr>
        <w:spacing w:after="160"/>
        <w:ind w:firstLine="0"/>
        <w:jc w:val="both"/>
        <w:rPr>
          <w:rFonts w:ascii="Times New Roman" w:eastAsia="Times New Roman" w:hAnsi="Times New Roman" w:cs="Times New Roman"/>
          <w:sz w:val="24"/>
          <w:szCs w:val="24"/>
        </w:rPr>
      </w:pPr>
    </w:p>
    <w:p w14:paraId="208E43CA" w14:textId="77777777" w:rsidR="001B0741" w:rsidRDefault="001B0741" w:rsidP="001B0741">
      <w:pPr>
        <w:spacing w:after="160"/>
        <w:ind w:firstLine="0"/>
        <w:jc w:val="both"/>
        <w:rPr>
          <w:rFonts w:ascii="Times New Roman" w:eastAsia="Times New Roman" w:hAnsi="Times New Roman" w:cs="Times New Roman"/>
          <w:sz w:val="24"/>
          <w:szCs w:val="24"/>
        </w:rPr>
      </w:pPr>
    </w:p>
    <w:p w14:paraId="63CA20BE" w14:textId="77777777" w:rsidR="001B0741" w:rsidRDefault="001B0741" w:rsidP="001B0741">
      <w:pPr>
        <w:spacing w:after="160"/>
        <w:ind w:firstLine="0"/>
        <w:jc w:val="both"/>
        <w:rPr>
          <w:rFonts w:ascii="Times New Roman" w:eastAsia="Times New Roman" w:hAnsi="Times New Roman" w:cs="Times New Roman"/>
          <w:sz w:val="24"/>
          <w:szCs w:val="24"/>
        </w:rPr>
      </w:pPr>
    </w:p>
    <w:p w14:paraId="3BA283DF" w14:textId="77777777" w:rsidR="001B0741" w:rsidRDefault="001B0741" w:rsidP="001B0741">
      <w:pPr>
        <w:spacing w:after="160"/>
        <w:ind w:firstLine="0"/>
        <w:jc w:val="both"/>
        <w:rPr>
          <w:rFonts w:ascii="Times New Roman" w:eastAsia="Times New Roman" w:hAnsi="Times New Roman" w:cs="Times New Roman"/>
          <w:sz w:val="24"/>
          <w:szCs w:val="24"/>
        </w:rPr>
      </w:pPr>
    </w:p>
    <w:p w14:paraId="028BE14A" w14:textId="77777777" w:rsidR="001B0741" w:rsidRDefault="001B0741" w:rsidP="001B0741">
      <w:pPr>
        <w:spacing w:after="160"/>
        <w:ind w:firstLine="0"/>
        <w:jc w:val="both"/>
        <w:rPr>
          <w:rFonts w:ascii="Times New Roman" w:eastAsia="Times New Roman" w:hAnsi="Times New Roman" w:cs="Times New Roman"/>
          <w:sz w:val="24"/>
          <w:szCs w:val="24"/>
        </w:rPr>
      </w:pPr>
    </w:p>
    <w:p w14:paraId="29769630" w14:textId="77777777" w:rsidR="001B0741" w:rsidRDefault="001B0741" w:rsidP="001B0741">
      <w:pPr>
        <w:spacing w:after="160"/>
        <w:ind w:firstLine="0"/>
        <w:jc w:val="both"/>
        <w:rPr>
          <w:rFonts w:ascii="Times New Roman" w:eastAsia="Times New Roman" w:hAnsi="Times New Roman" w:cs="Times New Roman"/>
          <w:sz w:val="24"/>
          <w:szCs w:val="24"/>
        </w:rPr>
      </w:pPr>
    </w:p>
    <w:p w14:paraId="3B305C4B" w14:textId="77777777" w:rsidR="001B0741" w:rsidRDefault="001B0741" w:rsidP="001B0741">
      <w:pPr>
        <w:spacing w:after="160"/>
        <w:ind w:firstLine="0"/>
        <w:jc w:val="both"/>
        <w:rPr>
          <w:rFonts w:ascii="Times New Roman" w:eastAsia="Times New Roman" w:hAnsi="Times New Roman" w:cs="Times New Roman"/>
          <w:sz w:val="24"/>
          <w:szCs w:val="24"/>
        </w:rPr>
      </w:pPr>
    </w:p>
    <w:p w14:paraId="528559C0" w14:textId="77777777" w:rsidR="001B0741" w:rsidRDefault="001B0741" w:rsidP="001B0741">
      <w:pPr>
        <w:spacing w:after="160"/>
        <w:ind w:firstLine="0"/>
        <w:jc w:val="both"/>
        <w:rPr>
          <w:rFonts w:ascii="Times New Roman" w:eastAsia="Times New Roman" w:hAnsi="Times New Roman" w:cs="Times New Roman"/>
          <w:sz w:val="24"/>
          <w:szCs w:val="24"/>
        </w:rPr>
      </w:pPr>
    </w:p>
    <w:p w14:paraId="67607073" w14:textId="23CF1322" w:rsidR="002959D0" w:rsidRDefault="001B0741" w:rsidP="002959D0">
      <w:pPr>
        <w:pStyle w:val="Heading1"/>
        <w:rPr>
          <w:rFonts w:ascii="Times New Roman" w:eastAsia="Times New Roman" w:hAnsi="Times New Roman" w:cs="Times New Roman"/>
          <w:sz w:val="32"/>
          <w:szCs w:val="32"/>
        </w:rPr>
      </w:pPr>
      <w:bookmarkStart w:id="284" w:name="_Toc152880090"/>
      <w:r>
        <w:rPr>
          <w:rFonts w:ascii="Times New Roman" w:eastAsia="Times New Roman" w:hAnsi="Times New Roman" w:cs="Times New Roman"/>
          <w:sz w:val="32"/>
          <w:szCs w:val="32"/>
        </w:rPr>
        <w:lastRenderedPageBreak/>
        <w:t xml:space="preserve">CHAPTER 3: </w:t>
      </w:r>
      <w:r w:rsidR="00CA28A4">
        <w:rPr>
          <w:rFonts w:ascii="Times New Roman" w:eastAsia="Times New Roman" w:hAnsi="Times New Roman" w:cs="Times New Roman"/>
          <w:sz w:val="32"/>
          <w:szCs w:val="32"/>
        </w:rPr>
        <w:t>METHODOLOGY</w:t>
      </w:r>
      <w:bookmarkEnd w:id="284"/>
      <w:r w:rsidR="00CA28A4">
        <w:rPr>
          <w:rFonts w:ascii="Times New Roman" w:eastAsia="Times New Roman" w:hAnsi="Times New Roman" w:cs="Times New Roman"/>
          <w:sz w:val="32"/>
          <w:szCs w:val="32"/>
        </w:rPr>
        <w:t xml:space="preserve"> </w:t>
      </w:r>
    </w:p>
    <w:p w14:paraId="43B22634" w14:textId="77777777" w:rsidR="009E0357" w:rsidRPr="001C437D" w:rsidRDefault="009E0357" w:rsidP="009E0357">
      <w:pPr>
        <w:pStyle w:val="Heading2"/>
        <w:rPr>
          <w:rFonts w:ascii="Times New Roman" w:hAnsi="Times New Roman" w:cs="Times New Roman"/>
          <w:sz w:val="28"/>
          <w:szCs w:val="28"/>
        </w:rPr>
      </w:pPr>
      <w:bookmarkStart w:id="285" w:name="_Toc152880091"/>
      <w:r w:rsidRPr="001C437D">
        <w:rPr>
          <w:rFonts w:ascii="Times New Roman" w:hAnsi="Times New Roman" w:cs="Times New Roman"/>
          <w:sz w:val="28"/>
          <w:szCs w:val="28"/>
        </w:rPr>
        <w:t>Data Description</w:t>
      </w:r>
      <w:bookmarkEnd w:id="285"/>
    </w:p>
    <w:p w14:paraId="2470635F" w14:textId="79169D58" w:rsidR="009E0357" w:rsidRDefault="009E0357" w:rsidP="009E0357">
      <w:pPr>
        <w:ind w:firstLine="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Dataset Name: </w:t>
      </w:r>
      <w:r w:rsidRPr="001B3DC4">
        <w:rPr>
          <w:rFonts w:ascii="Times New Roman" w:eastAsia="Times New Roman" w:hAnsi="Times New Roman" w:cs="Times New Roman"/>
          <w:sz w:val="24"/>
          <w:szCs w:val="24"/>
        </w:rPr>
        <w:t xml:space="preserve">American Airlines </w:t>
      </w:r>
      <w:r w:rsidR="00F24C35">
        <w:rPr>
          <w:rFonts w:ascii="Times New Roman" w:eastAsia="Times New Roman" w:hAnsi="Times New Roman" w:cs="Times New Roman"/>
          <w:sz w:val="24"/>
          <w:szCs w:val="24"/>
        </w:rPr>
        <w:t>baggage</w:t>
      </w:r>
      <w:r w:rsidR="00702F5B">
        <w:rPr>
          <w:rFonts w:ascii="Times New Roman" w:eastAsia="Times New Roman" w:hAnsi="Times New Roman" w:cs="Times New Roman"/>
          <w:sz w:val="24"/>
          <w:szCs w:val="24"/>
        </w:rPr>
        <w:t xml:space="preserve"> operations</w:t>
      </w:r>
      <w:r>
        <w:rPr>
          <w:rFonts w:ascii="Times New Roman" w:eastAsia="Times New Roman" w:hAnsi="Times New Roman" w:cs="Times New Roman"/>
          <w:sz w:val="24"/>
          <w:szCs w:val="24"/>
        </w:rPr>
        <w:t xml:space="preserve">. </w:t>
      </w:r>
    </w:p>
    <w:p w14:paraId="06A0FC1F" w14:textId="6BFAB3C3" w:rsidR="009E0357" w:rsidRDefault="009E0357" w:rsidP="009E0357">
      <w:pPr>
        <w:ind w:firstLine="0"/>
        <w:jc w:val="both"/>
        <w:rPr>
          <w:rFonts w:ascii="Times New Roman" w:eastAsia="Times New Roman" w:hAnsi="Times New Roman" w:cs="Times New Roman"/>
          <w:sz w:val="24"/>
          <w:szCs w:val="24"/>
        </w:rPr>
      </w:pPr>
      <w:r w:rsidRPr="001B3DC4">
        <w:rPr>
          <w:rFonts w:ascii="Times New Roman" w:eastAsia="Times New Roman" w:hAnsi="Times New Roman" w:cs="Times New Roman"/>
          <w:b/>
          <w:bCs/>
          <w:sz w:val="24"/>
          <w:szCs w:val="24"/>
        </w:rPr>
        <w:t>Dataset Source:</w:t>
      </w:r>
      <w:r>
        <w:rPr>
          <w:rFonts w:ascii="Times New Roman" w:eastAsia="Times New Roman" w:hAnsi="Times New Roman" w:cs="Times New Roman"/>
          <w:sz w:val="24"/>
          <w:szCs w:val="24"/>
        </w:rPr>
        <w:t xml:space="preserve"> The dataset </w:t>
      </w:r>
      <w:proofErr w:type="gramStart"/>
      <w:r>
        <w:rPr>
          <w:rFonts w:ascii="Times New Roman" w:eastAsia="Times New Roman" w:hAnsi="Times New Roman" w:cs="Times New Roman"/>
          <w:sz w:val="24"/>
          <w:szCs w:val="24"/>
        </w:rPr>
        <w:t>is provided</w:t>
      </w:r>
      <w:proofErr w:type="gramEnd"/>
      <w:r>
        <w:rPr>
          <w:rFonts w:ascii="Times New Roman" w:eastAsia="Times New Roman" w:hAnsi="Times New Roman" w:cs="Times New Roman"/>
          <w:sz w:val="24"/>
          <w:szCs w:val="24"/>
        </w:rPr>
        <w:t xml:space="preserve"> by Operations Research and Advanced Analytics team in American Airlines Headquarters</w:t>
      </w:r>
      <w:r w:rsidR="000D530F">
        <w:rPr>
          <w:rFonts w:ascii="Times New Roman" w:eastAsia="Times New Roman" w:hAnsi="Times New Roman" w:cs="Times New Roman"/>
          <w:sz w:val="24"/>
          <w:szCs w:val="24"/>
        </w:rPr>
        <w:t xml:space="preserve"> after signing a non-disclosure agreement</w:t>
      </w:r>
      <w:r>
        <w:rPr>
          <w:rFonts w:ascii="Times New Roman" w:eastAsia="Times New Roman" w:hAnsi="Times New Roman" w:cs="Times New Roman"/>
          <w:sz w:val="24"/>
          <w:szCs w:val="24"/>
        </w:rPr>
        <w:t>.</w:t>
      </w:r>
      <w:r w:rsidR="00F24C35">
        <w:rPr>
          <w:rFonts w:ascii="Times New Roman" w:eastAsia="Times New Roman" w:hAnsi="Times New Roman" w:cs="Times New Roman"/>
          <w:sz w:val="24"/>
          <w:szCs w:val="24"/>
        </w:rPr>
        <w:t xml:space="preserve"> The </w:t>
      </w:r>
      <w:r w:rsidR="00C53EE7">
        <w:rPr>
          <w:rFonts w:ascii="Times New Roman" w:eastAsia="Times New Roman" w:hAnsi="Times New Roman" w:cs="Times New Roman"/>
          <w:sz w:val="24"/>
          <w:szCs w:val="24"/>
        </w:rPr>
        <w:t xml:space="preserve">data </w:t>
      </w:r>
      <w:proofErr w:type="gramStart"/>
      <w:r w:rsidR="00C53EE7">
        <w:rPr>
          <w:rFonts w:ascii="Times New Roman" w:eastAsia="Times New Roman" w:hAnsi="Times New Roman" w:cs="Times New Roman"/>
          <w:sz w:val="24"/>
          <w:szCs w:val="24"/>
        </w:rPr>
        <w:t xml:space="preserve">is </w:t>
      </w:r>
      <w:r w:rsidR="00F24C35">
        <w:rPr>
          <w:rFonts w:ascii="Times New Roman" w:eastAsia="Times New Roman" w:hAnsi="Times New Roman" w:cs="Times New Roman"/>
          <w:sz w:val="24"/>
          <w:szCs w:val="24"/>
        </w:rPr>
        <w:t>access</w:t>
      </w:r>
      <w:r w:rsidR="00C53EE7">
        <w:rPr>
          <w:rFonts w:ascii="Times New Roman" w:eastAsia="Times New Roman" w:hAnsi="Times New Roman" w:cs="Times New Roman"/>
          <w:sz w:val="24"/>
          <w:szCs w:val="24"/>
        </w:rPr>
        <w:t>ed</w:t>
      </w:r>
      <w:proofErr w:type="gramEnd"/>
      <w:r w:rsidR="00F24C35">
        <w:rPr>
          <w:rFonts w:ascii="Times New Roman" w:eastAsia="Times New Roman" w:hAnsi="Times New Roman" w:cs="Times New Roman"/>
          <w:sz w:val="24"/>
          <w:szCs w:val="24"/>
        </w:rPr>
        <w:t xml:space="preserve"> through</w:t>
      </w:r>
      <w:r w:rsidR="00C53EE7">
        <w:rPr>
          <w:rFonts w:ascii="Times New Roman" w:eastAsia="Times New Roman" w:hAnsi="Times New Roman" w:cs="Times New Roman"/>
          <w:sz w:val="24"/>
          <w:szCs w:val="24"/>
        </w:rPr>
        <w:t xml:space="preserve"> an </w:t>
      </w:r>
      <w:r w:rsidR="001300F0">
        <w:rPr>
          <w:rFonts w:ascii="Times New Roman" w:eastAsia="Times New Roman" w:hAnsi="Times New Roman" w:cs="Times New Roman"/>
          <w:sz w:val="24"/>
          <w:szCs w:val="24"/>
        </w:rPr>
        <w:t>ETL (Extract, Transform, Load) tool</w:t>
      </w:r>
      <w:r w:rsidR="00F24C35">
        <w:rPr>
          <w:rFonts w:ascii="Times New Roman" w:eastAsia="Times New Roman" w:hAnsi="Times New Roman" w:cs="Times New Roman"/>
          <w:sz w:val="24"/>
          <w:szCs w:val="24"/>
        </w:rPr>
        <w:t xml:space="preserve"> snowflake</w:t>
      </w:r>
      <w:r w:rsidR="005B69F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3C7E8E9C" w14:textId="77777777" w:rsidR="006C7C3F" w:rsidRPr="00923B17" w:rsidRDefault="006C7C3F" w:rsidP="006C7C3F">
      <w:pPr>
        <w:ind w:firstLine="0"/>
        <w:jc w:val="center"/>
        <w:rPr>
          <w:rFonts w:ascii="Times New Roman" w:hAnsi="Times New Roman" w:cs="Times New Roman"/>
          <w:sz w:val="18"/>
          <w:szCs w:val="18"/>
        </w:rPr>
      </w:pPr>
      <w:r w:rsidRPr="00923B17">
        <w:rPr>
          <w:rFonts w:ascii="Times New Roman" w:hAnsi="Times New Roman" w:cs="Times New Roman"/>
          <w:sz w:val="18"/>
          <w:szCs w:val="18"/>
        </w:rPr>
        <w:t xml:space="preserve">Figure 1 – </w:t>
      </w:r>
      <w:r>
        <w:rPr>
          <w:rFonts w:ascii="Times New Roman" w:hAnsi="Times New Roman" w:cs="Times New Roman"/>
          <w:sz w:val="18"/>
          <w:szCs w:val="18"/>
        </w:rPr>
        <w:t>Dataset in Snowflake.</w:t>
      </w:r>
    </w:p>
    <w:p w14:paraId="2C53E37E" w14:textId="77777777" w:rsidR="003421E4" w:rsidRDefault="003421E4" w:rsidP="003421E4">
      <w:pPr>
        <w:ind w:firstLine="0"/>
        <w:rPr>
          <w:rFonts w:ascii="Times New Roman" w:hAnsi="Times New Roman" w:cs="Times New Roman"/>
          <w:sz w:val="24"/>
          <w:szCs w:val="24"/>
        </w:rPr>
      </w:pPr>
      <w:r w:rsidRPr="00701CCA">
        <w:rPr>
          <w:rFonts w:ascii="Times New Roman" w:hAnsi="Times New Roman" w:cs="Times New Roman"/>
          <w:noProof/>
          <w:sz w:val="24"/>
          <w:szCs w:val="24"/>
        </w:rPr>
        <w:drawing>
          <wp:inline distT="0" distB="0" distL="0" distR="0" wp14:anchorId="4288BDBC" wp14:editId="12E3BFFF">
            <wp:extent cx="5943600" cy="2950210"/>
            <wp:effectExtent l="0" t="0" r="0" b="2540"/>
            <wp:docPr id="505708522" name="Picture 5057085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708522" name="Picture 1" descr="A screenshot of a computer&#10;&#10;Description automatically generated"/>
                    <pic:cNvPicPr/>
                  </pic:nvPicPr>
                  <pic:blipFill>
                    <a:blip r:embed="rId15"/>
                    <a:stretch>
                      <a:fillRect/>
                    </a:stretch>
                  </pic:blipFill>
                  <pic:spPr>
                    <a:xfrm>
                      <a:off x="0" y="0"/>
                      <a:ext cx="5943600" cy="2950210"/>
                    </a:xfrm>
                    <a:prstGeom prst="rect">
                      <a:avLst/>
                    </a:prstGeom>
                  </pic:spPr>
                </pic:pic>
              </a:graphicData>
            </a:graphic>
          </wp:inline>
        </w:drawing>
      </w:r>
    </w:p>
    <w:p w14:paraId="68F4E51C" w14:textId="77777777" w:rsidR="009E0357" w:rsidRDefault="009E0357" w:rsidP="009E0357">
      <w:pPr>
        <w:ind w:firstLine="0"/>
        <w:jc w:val="both"/>
        <w:rPr>
          <w:rFonts w:ascii="Times New Roman" w:eastAsia="Times New Roman" w:hAnsi="Times New Roman" w:cs="Times New Roman"/>
          <w:sz w:val="24"/>
          <w:szCs w:val="24"/>
        </w:rPr>
      </w:pPr>
      <w:r w:rsidRPr="003313E0">
        <w:rPr>
          <w:rFonts w:ascii="Times New Roman" w:eastAsia="Times New Roman" w:hAnsi="Times New Roman" w:cs="Times New Roman"/>
          <w:b/>
          <w:bCs/>
          <w:sz w:val="24"/>
          <w:szCs w:val="24"/>
        </w:rPr>
        <w:t>Dataset Period:</w:t>
      </w:r>
      <w:r>
        <w:rPr>
          <w:rFonts w:ascii="Times New Roman" w:eastAsia="Times New Roman" w:hAnsi="Times New Roman" w:cs="Times New Roman"/>
          <w:sz w:val="24"/>
          <w:szCs w:val="24"/>
        </w:rPr>
        <w:t xml:space="preserve"> The dataset covers </w:t>
      </w:r>
      <w:r w:rsidRPr="372ED4DC">
        <w:rPr>
          <w:rFonts w:ascii="Times New Roman" w:eastAsia="Times New Roman" w:hAnsi="Times New Roman" w:cs="Times New Roman"/>
          <w:sz w:val="24"/>
          <w:szCs w:val="24"/>
        </w:rPr>
        <w:t>bag room</w:t>
      </w:r>
      <w:r>
        <w:rPr>
          <w:rFonts w:ascii="Times New Roman" w:eastAsia="Times New Roman" w:hAnsi="Times New Roman" w:cs="Times New Roman"/>
          <w:sz w:val="24"/>
          <w:szCs w:val="24"/>
        </w:rPr>
        <w:t xml:space="preserve"> operations in Summer 2023 which ranges</w:t>
      </w:r>
      <w:ins w:id="286" w:author="Author">
        <w:r>
          <w:rPr>
            <w:rFonts w:ascii="Times New Roman" w:eastAsia="Times New Roman" w:hAnsi="Times New Roman" w:cs="Times New Roman"/>
            <w:sz w:val="24"/>
            <w:szCs w:val="24"/>
          </w:rPr>
          <w:t xml:space="preserve"> </w:t>
        </w:r>
        <w:proofErr w:type="gramStart"/>
        <w:r w:rsidRPr="00006FE8">
          <w:rPr>
            <w:rFonts w:ascii="Times New Roman" w:eastAsia="Times New Roman" w:hAnsi="Times New Roman" w:cs="Times New Roman"/>
            <w:sz w:val="24"/>
            <w:szCs w:val="24"/>
          </w:rPr>
          <w:t>approximately</w:t>
        </w:r>
      </w:ins>
      <w:r w:rsidRPr="00006FE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between</w:t>
      </w:r>
      <w:proofErr w:type="gramEnd"/>
      <w:r>
        <w:rPr>
          <w:rFonts w:ascii="Times New Roman" w:eastAsia="Times New Roman" w:hAnsi="Times New Roman" w:cs="Times New Roman"/>
          <w:sz w:val="24"/>
          <w:szCs w:val="24"/>
        </w:rPr>
        <w:t xml:space="preserve"> </w:t>
      </w:r>
      <w:r w:rsidRPr="00622F98">
        <w:rPr>
          <w:rFonts w:ascii="Times New Roman" w:eastAsia="Times New Roman" w:hAnsi="Times New Roman" w:cs="Times New Roman"/>
          <w:sz w:val="24"/>
          <w:szCs w:val="24"/>
          <w:rPrChange w:id="287" w:author="Author">
            <w:rPr>
              <w:rFonts w:ascii="Times New Roman" w:eastAsia="Times New Roman" w:hAnsi="Times New Roman" w:cs="Times New Roman"/>
              <w:sz w:val="24"/>
              <w:szCs w:val="24"/>
              <w:highlight w:val="yellow"/>
            </w:rPr>
          </w:rPrChange>
        </w:rPr>
        <w:t>May 27, 2023 (Memorial Day weekend) to September 3, 2023 (Labor Day Weekend)</w:t>
      </w:r>
    </w:p>
    <w:p w14:paraId="160657B0" w14:textId="6BE9B913" w:rsidR="009E0357" w:rsidRDefault="009E0357" w:rsidP="009E0357">
      <w:pPr>
        <w:ind w:firstLine="0"/>
        <w:jc w:val="both"/>
        <w:rPr>
          <w:rFonts w:ascii="Times New Roman" w:eastAsia="Times New Roman" w:hAnsi="Times New Roman" w:cs="Times New Roman"/>
          <w:sz w:val="24"/>
          <w:szCs w:val="24"/>
        </w:rPr>
      </w:pPr>
      <w:r w:rsidRPr="00441A0A">
        <w:rPr>
          <w:rFonts w:ascii="Times New Roman" w:eastAsia="Times New Roman" w:hAnsi="Times New Roman" w:cs="Times New Roman"/>
          <w:b/>
          <w:bCs/>
          <w:sz w:val="24"/>
          <w:szCs w:val="24"/>
        </w:rPr>
        <w:t>Dataset shape</w:t>
      </w:r>
      <w:r>
        <w:rPr>
          <w:rFonts w:ascii="Times New Roman" w:eastAsia="Times New Roman" w:hAnsi="Times New Roman" w:cs="Times New Roman"/>
          <w:sz w:val="24"/>
          <w:szCs w:val="24"/>
        </w:rPr>
        <w:t>: The dataset contains</w:t>
      </w:r>
      <w:del w:id="288" w:author="Author">
        <w:r>
          <w:rPr>
            <w:rFonts w:ascii="Times New Roman" w:eastAsia="Times New Roman" w:hAnsi="Times New Roman" w:cs="Times New Roman"/>
            <w:sz w:val="24"/>
            <w:szCs w:val="24"/>
          </w:rPr>
          <w:delText xml:space="preserve"> </w:delText>
        </w:r>
        <w:r w:rsidRPr="00CC09B5">
          <w:rPr>
            <w:rFonts w:ascii="Times New Roman" w:eastAsia="Times New Roman" w:hAnsi="Times New Roman" w:cs="Times New Roman"/>
            <w:sz w:val="24"/>
            <w:szCs w:val="24"/>
            <w:highlight w:val="yellow"/>
          </w:rPr>
          <w:delText>x</w:delText>
        </w:r>
        <w:r>
          <w:rPr>
            <w:rFonts w:ascii="Times New Roman" w:eastAsia="Times New Roman" w:hAnsi="Times New Roman" w:cs="Times New Roman"/>
            <w:sz w:val="24"/>
            <w:szCs w:val="24"/>
          </w:rPr>
          <w:delText xml:space="preserve"> records and</w:delText>
        </w:r>
      </w:del>
      <w:r>
        <w:rPr>
          <w:rFonts w:ascii="Times New Roman" w:eastAsia="Times New Roman" w:hAnsi="Times New Roman" w:cs="Times New Roman"/>
          <w:sz w:val="24"/>
          <w:szCs w:val="24"/>
        </w:rPr>
        <w:t xml:space="preserve"> </w:t>
      </w:r>
      <w:proofErr w:type="gramStart"/>
      <w:r w:rsidR="00196426">
        <w:rPr>
          <w:rFonts w:ascii="Times New Roman" w:eastAsia="Times New Roman" w:hAnsi="Times New Roman" w:cs="Times New Roman"/>
          <w:sz w:val="24"/>
          <w:szCs w:val="24"/>
        </w:rPr>
        <w:t>11</w:t>
      </w:r>
      <w:proofErr w:type="gramEnd"/>
      <w:r>
        <w:rPr>
          <w:rFonts w:ascii="Times New Roman" w:eastAsia="Times New Roman" w:hAnsi="Times New Roman" w:cs="Times New Roman"/>
          <w:sz w:val="24"/>
          <w:szCs w:val="24"/>
        </w:rPr>
        <w:t xml:space="preserve"> variables</w:t>
      </w:r>
      <w:ins w:id="289" w:author="Author">
        <w:r>
          <w:rPr>
            <w:rFonts w:ascii="Times New Roman" w:eastAsia="Times New Roman" w:hAnsi="Times New Roman" w:cs="Times New Roman"/>
            <w:sz w:val="24"/>
            <w:szCs w:val="24"/>
          </w:rPr>
          <w:t xml:space="preserve"> and</w:t>
        </w:r>
      </w:ins>
      <w:r w:rsidR="00196426">
        <w:rPr>
          <w:rFonts w:ascii="Times New Roman" w:eastAsia="Times New Roman" w:hAnsi="Times New Roman" w:cs="Times New Roman"/>
          <w:sz w:val="24"/>
          <w:szCs w:val="24"/>
        </w:rPr>
        <w:t xml:space="preserve"> more than 6 million</w:t>
      </w:r>
      <w:ins w:id="290" w:author="Author">
        <w:r>
          <w:rPr>
            <w:rFonts w:ascii="Times New Roman" w:eastAsia="Times New Roman" w:hAnsi="Times New Roman" w:cs="Times New Roman"/>
            <w:sz w:val="24"/>
            <w:szCs w:val="24"/>
          </w:rPr>
          <w:t xml:space="preserve"> records</w:t>
        </w:r>
      </w:ins>
      <w:r>
        <w:rPr>
          <w:rFonts w:ascii="Times New Roman" w:eastAsia="Times New Roman" w:hAnsi="Times New Roman" w:cs="Times New Roman"/>
          <w:sz w:val="24"/>
          <w:szCs w:val="24"/>
        </w:rPr>
        <w:t>.</w:t>
      </w:r>
    </w:p>
    <w:p w14:paraId="0C5EBFBA" w14:textId="051E1954" w:rsidR="009E0357" w:rsidRDefault="009E0357" w:rsidP="009E0357">
      <w:pPr>
        <w:ind w:firstLine="0"/>
        <w:jc w:val="both"/>
        <w:rPr>
          <w:rFonts w:ascii="Times New Roman" w:eastAsia="Times New Roman" w:hAnsi="Times New Roman" w:cs="Times New Roman"/>
          <w:sz w:val="24"/>
          <w:szCs w:val="24"/>
        </w:rPr>
      </w:pPr>
      <w:r w:rsidRPr="00555AA9">
        <w:rPr>
          <w:rFonts w:ascii="Times New Roman" w:eastAsia="Times New Roman" w:hAnsi="Times New Roman" w:cs="Times New Roman"/>
          <w:b/>
          <w:bCs/>
          <w:sz w:val="24"/>
          <w:szCs w:val="24"/>
        </w:rPr>
        <w:t>Dataset format</w:t>
      </w:r>
      <w:r>
        <w:rPr>
          <w:rFonts w:ascii="Times New Roman" w:eastAsia="Times New Roman" w:hAnsi="Times New Roman" w:cs="Times New Roman"/>
          <w:sz w:val="24"/>
          <w:szCs w:val="24"/>
        </w:rPr>
        <w:t xml:space="preserve">: The data </w:t>
      </w:r>
      <w:r w:rsidR="00BA59C4">
        <w:rPr>
          <w:rFonts w:ascii="Times New Roman" w:eastAsia="Times New Roman" w:hAnsi="Times New Roman" w:cs="Times New Roman"/>
          <w:sz w:val="24"/>
          <w:szCs w:val="24"/>
        </w:rPr>
        <w:t xml:space="preserve">is structured </w:t>
      </w:r>
      <w:r w:rsidR="00B567AE">
        <w:rPr>
          <w:rFonts w:ascii="Times New Roman" w:eastAsia="Times New Roman" w:hAnsi="Times New Roman" w:cs="Times New Roman"/>
          <w:sz w:val="24"/>
          <w:szCs w:val="24"/>
        </w:rPr>
        <w:t xml:space="preserve">containing values in string, integer, </w:t>
      </w:r>
      <w:proofErr w:type="gramStart"/>
      <w:r w:rsidR="00B567AE">
        <w:rPr>
          <w:rFonts w:ascii="Times New Roman" w:eastAsia="Times New Roman" w:hAnsi="Times New Roman" w:cs="Times New Roman"/>
          <w:sz w:val="24"/>
          <w:szCs w:val="24"/>
        </w:rPr>
        <w:t>date</w:t>
      </w:r>
      <w:proofErr w:type="gramEnd"/>
      <w:r w:rsidR="00B567AE">
        <w:rPr>
          <w:rFonts w:ascii="Times New Roman" w:eastAsia="Times New Roman" w:hAnsi="Times New Roman" w:cs="Times New Roman"/>
          <w:sz w:val="24"/>
          <w:szCs w:val="24"/>
        </w:rPr>
        <w:t xml:space="preserve"> and time stamp formats</w:t>
      </w:r>
      <w:r>
        <w:rPr>
          <w:rFonts w:ascii="Times New Roman" w:eastAsia="Times New Roman" w:hAnsi="Times New Roman" w:cs="Times New Roman"/>
          <w:sz w:val="24"/>
          <w:szCs w:val="24"/>
        </w:rPr>
        <w:t>. Accessible using SQL queries.</w:t>
      </w:r>
    </w:p>
    <w:p w14:paraId="278F4CD8" w14:textId="77777777" w:rsidR="009E0357" w:rsidRDefault="009E0357" w:rsidP="009E0357">
      <w:pPr>
        <w:ind w:firstLine="0"/>
        <w:jc w:val="both"/>
        <w:rPr>
          <w:rFonts w:ascii="Times New Roman" w:eastAsia="Times New Roman" w:hAnsi="Times New Roman" w:cs="Times New Roman"/>
          <w:sz w:val="24"/>
          <w:szCs w:val="24"/>
        </w:rPr>
      </w:pPr>
      <w:r w:rsidRPr="00CD472D">
        <w:rPr>
          <w:rFonts w:ascii="Times New Roman" w:eastAsia="Times New Roman" w:hAnsi="Times New Roman" w:cs="Times New Roman"/>
          <w:b/>
          <w:bCs/>
          <w:sz w:val="24"/>
          <w:szCs w:val="24"/>
        </w:rPr>
        <w:t>Data variables</w:t>
      </w:r>
      <w:r>
        <w:rPr>
          <w:rFonts w:ascii="Times New Roman" w:eastAsia="Times New Roman" w:hAnsi="Times New Roman" w:cs="Times New Roman"/>
          <w:sz w:val="24"/>
          <w:szCs w:val="24"/>
        </w:rPr>
        <w:t xml:space="preserve">: </w:t>
      </w:r>
    </w:p>
    <w:p w14:paraId="6753F07B" w14:textId="61EFB871" w:rsidR="00B567AE" w:rsidRDefault="00B567AE" w:rsidP="00B567AE">
      <w:pPr>
        <w:pStyle w:val="ListParagraph"/>
        <w:numPr>
          <w:ilvl w:val="0"/>
          <w:numId w:val="20"/>
        </w:numPr>
        <w:rPr>
          <w:rFonts w:ascii="Times New Roman" w:hAnsi="Times New Roman" w:cs="Times New Roman"/>
          <w:sz w:val="24"/>
          <w:szCs w:val="24"/>
        </w:rPr>
      </w:pPr>
      <w:r w:rsidRPr="009B5DC8">
        <w:rPr>
          <w:rFonts w:ascii="Times New Roman" w:hAnsi="Times New Roman" w:cs="Times New Roman"/>
          <w:sz w:val="24"/>
          <w:szCs w:val="24"/>
        </w:rPr>
        <w:lastRenderedPageBreak/>
        <w:t>FLIGHTNUMBER</w:t>
      </w:r>
      <w:r>
        <w:rPr>
          <w:rFonts w:ascii="Times New Roman" w:hAnsi="Times New Roman" w:cs="Times New Roman"/>
          <w:sz w:val="24"/>
          <w:szCs w:val="24"/>
        </w:rPr>
        <w:t xml:space="preserve"> </w:t>
      </w:r>
      <w:r w:rsidR="009031C7">
        <w:rPr>
          <w:rFonts w:ascii="Times New Roman" w:hAnsi="Times New Roman" w:cs="Times New Roman"/>
          <w:sz w:val="24"/>
          <w:szCs w:val="24"/>
        </w:rPr>
        <w:t>– Integer variable</w:t>
      </w:r>
    </w:p>
    <w:p w14:paraId="0DD3620C" w14:textId="1AC47310" w:rsidR="009031C7" w:rsidRPr="009B5DC8" w:rsidRDefault="009031C7" w:rsidP="009031C7">
      <w:pPr>
        <w:pStyle w:val="ListParagraph"/>
        <w:ind w:firstLine="0"/>
        <w:rPr>
          <w:rFonts w:ascii="Times New Roman" w:hAnsi="Times New Roman" w:cs="Times New Roman"/>
          <w:sz w:val="24"/>
          <w:szCs w:val="24"/>
        </w:rPr>
      </w:pPr>
      <w:r>
        <w:rPr>
          <w:rFonts w:ascii="Times New Roman" w:hAnsi="Times New Roman" w:cs="Times New Roman"/>
          <w:sz w:val="24"/>
          <w:szCs w:val="24"/>
        </w:rPr>
        <w:t>This is the unique number</w:t>
      </w:r>
      <w:r w:rsidR="00C77BCD">
        <w:rPr>
          <w:rFonts w:ascii="Times New Roman" w:hAnsi="Times New Roman" w:cs="Times New Roman"/>
          <w:sz w:val="24"/>
          <w:szCs w:val="24"/>
        </w:rPr>
        <w:t xml:space="preserve"> temporarily</w:t>
      </w:r>
      <w:r>
        <w:rPr>
          <w:rFonts w:ascii="Times New Roman" w:hAnsi="Times New Roman" w:cs="Times New Roman"/>
          <w:sz w:val="24"/>
          <w:szCs w:val="24"/>
        </w:rPr>
        <w:t xml:space="preserve"> assigned to flight</w:t>
      </w:r>
      <w:r w:rsidR="00C77BCD">
        <w:rPr>
          <w:rFonts w:ascii="Times New Roman" w:hAnsi="Times New Roman" w:cs="Times New Roman"/>
          <w:sz w:val="24"/>
          <w:szCs w:val="24"/>
        </w:rPr>
        <w:t xml:space="preserve">. </w:t>
      </w:r>
    </w:p>
    <w:p w14:paraId="1A3D8065" w14:textId="77777777" w:rsidR="00B567AE" w:rsidRDefault="00B567AE" w:rsidP="00B567AE">
      <w:pPr>
        <w:pStyle w:val="ListParagraph"/>
        <w:numPr>
          <w:ilvl w:val="0"/>
          <w:numId w:val="20"/>
        </w:numPr>
        <w:rPr>
          <w:rFonts w:ascii="Times New Roman" w:hAnsi="Times New Roman" w:cs="Times New Roman"/>
          <w:sz w:val="24"/>
          <w:szCs w:val="24"/>
        </w:rPr>
      </w:pPr>
      <w:r w:rsidRPr="009B5DC8">
        <w:rPr>
          <w:rFonts w:ascii="Times New Roman" w:hAnsi="Times New Roman" w:cs="Times New Roman"/>
          <w:sz w:val="24"/>
          <w:szCs w:val="24"/>
        </w:rPr>
        <w:t>STATION</w:t>
      </w:r>
      <w:r>
        <w:rPr>
          <w:rFonts w:ascii="Times New Roman" w:hAnsi="Times New Roman" w:cs="Times New Roman"/>
          <w:sz w:val="24"/>
          <w:szCs w:val="24"/>
        </w:rPr>
        <w:t xml:space="preserve"> – Departure Airport/location.</w:t>
      </w:r>
    </w:p>
    <w:p w14:paraId="070D8CF5" w14:textId="4BACDB0B" w:rsidR="00C77BCD" w:rsidRPr="009B5DC8" w:rsidRDefault="0070414D" w:rsidP="00981056">
      <w:pPr>
        <w:pStyle w:val="ListParagraph"/>
        <w:ind w:firstLine="0"/>
        <w:jc w:val="both"/>
        <w:rPr>
          <w:rFonts w:ascii="Times New Roman" w:hAnsi="Times New Roman" w:cs="Times New Roman"/>
          <w:sz w:val="24"/>
          <w:szCs w:val="24"/>
        </w:rPr>
      </w:pPr>
      <w:r>
        <w:rPr>
          <w:rFonts w:ascii="Times New Roman" w:hAnsi="Times New Roman" w:cs="Times New Roman"/>
          <w:sz w:val="24"/>
          <w:szCs w:val="24"/>
        </w:rPr>
        <w:t xml:space="preserve">The </w:t>
      </w:r>
      <w:r w:rsidR="004258D6">
        <w:rPr>
          <w:rFonts w:ascii="Times New Roman" w:hAnsi="Times New Roman" w:cs="Times New Roman"/>
          <w:sz w:val="24"/>
          <w:szCs w:val="24"/>
        </w:rPr>
        <w:t>airport from which the flight departs.</w:t>
      </w:r>
      <w:r w:rsidR="00FD6333">
        <w:rPr>
          <w:rFonts w:ascii="Times New Roman" w:hAnsi="Times New Roman" w:cs="Times New Roman"/>
          <w:sz w:val="24"/>
          <w:szCs w:val="24"/>
        </w:rPr>
        <w:t xml:space="preserve"> Here, we have </w:t>
      </w:r>
      <w:r w:rsidR="00981056">
        <w:rPr>
          <w:rFonts w:ascii="Times New Roman" w:hAnsi="Times New Roman" w:cs="Times New Roman"/>
          <w:sz w:val="24"/>
          <w:szCs w:val="24"/>
        </w:rPr>
        <w:t>values from six primary airports, Charlotte Douglas</w:t>
      </w:r>
      <w:r w:rsidR="00287AE6">
        <w:rPr>
          <w:rFonts w:ascii="Times New Roman" w:hAnsi="Times New Roman" w:cs="Times New Roman"/>
          <w:sz w:val="24"/>
          <w:szCs w:val="24"/>
        </w:rPr>
        <w:t xml:space="preserve"> International</w:t>
      </w:r>
      <w:r w:rsidR="00981056">
        <w:rPr>
          <w:rFonts w:ascii="Times New Roman" w:hAnsi="Times New Roman" w:cs="Times New Roman"/>
          <w:sz w:val="24"/>
          <w:szCs w:val="24"/>
        </w:rPr>
        <w:t xml:space="preserve"> Airport, Dallas Fort Worth International Airport, Chicago O’Hare International Airport, Los Angeles International Airport, Miami International Airport and Phoenix Sky Harbor international airport.</w:t>
      </w:r>
    </w:p>
    <w:p w14:paraId="447350C6" w14:textId="77777777" w:rsidR="00B567AE" w:rsidRDefault="00B567AE" w:rsidP="00B567AE">
      <w:pPr>
        <w:pStyle w:val="ListParagraph"/>
        <w:numPr>
          <w:ilvl w:val="0"/>
          <w:numId w:val="20"/>
        </w:numPr>
        <w:rPr>
          <w:rFonts w:ascii="Times New Roman" w:hAnsi="Times New Roman" w:cs="Times New Roman"/>
          <w:sz w:val="24"/>
          <w:szCs w:val="24"/>
        </w:rPr>
      </w:pPr>
      <w:r w:rsidRPr="009B5DC8">
        <w:rPr>
          <w:rFonts w:ascii="Times New Roman" w:hAnsi="Times New Roman" w:cs="Times New Roman"/>
          <w:sz w:val="24"/>
          <w:szCs w:val="24"/>
        </w:rPr>
        <w:t>DESTINATION</w:t>
      </w:r>
      <w:r>
        <w:rPr>
          <w:rFonts w:ascii="Times New Roman" w:hAnsi="Times New Roman" w:cs="Times New Roman"/>
          <w:sz w:val="24"/>
          <w:szCs w:val="24"/>
        </w:rPr>
        <w:t xml:space="preserve"> – Arrival Airport/location.</w:t>
      </w:r>
    </w:p>
    <w:p w14:paraId="61131F85" w14:textId="71DF2319" w:rsidR="004258D6" w:rsidRPr="009B5DC8" w:rsidRDefault="004258D6" w:rsidP="004258D6">
      <w:pPr>
        <w:pStyle w:val="ListParagraph"/>
        <w:ind w:firstLine="0"/>
        <w:rPr>
          <w:rFonts w:ascii="Times New Roman" w:hAnsi="Times New Roman" w:cs="Times New Roman"/>
          <w:sz w:val="24"/>
          <w:szCs w:val="24"/>
        </w:rPr>
      </w:pPr>
      <w:r>
        <w:rPr>
          <w:rFonts w:ascii="Times New Roman" w:hAnsi="Times New Roman" w:cs="Times New Roman"/>
          <w:sz w:val="24"/>
          <w:szCs w:val="24"/>
        </w:rPr>
        <w:t xml:space="preserve">The airport </w:t>
      </w:r>
      <w:r w:rsidR="00815E32">
        <w:rPr>
          <w:rFonts w:ascii="Times New Roman" w:hAnsi="Times New Roman" w:cs="Times New Roman"/>
          <w:sz w:val="24"/>
          <w:szCs w:val="24"/>
        </w:rPr>
        <w:t>to which the flight arrives.</w:t>
      </w:r>
    </w:p>
    <w:p w14:paraId="16EE8A9B" w14:textId="77777777" w:rsidR="00B567AE" w:rsidRDefault="00B567AE" w:rsidP="00B567AE">
      <w:pPr>
        <w:pStyle w:val="ListParagraph"/>
        <w:numPr>
          <w:ilvl w:val="0"/>
          <w:numId w:val="20"/>
        </w:numPr>
        <w:rPr>
          <w:rFonts w:ascii="Times New Roman" w:hAnsi="Times New Roman" w:cs="Times New Roman"/>
          <w:sz w:val="24"/>
          <w:szCs w:val="24"/>
        </w:rPr>
      </w:pPr>
      <w:r w:rsidRPr="009B5DC8">
        <w:rPr>
          <w:rFonts w:ascii="Times New Roman" w:hAnsi="Times New Roman" w:cs="Times New Roman"/>
          <w:sz w:val="24"/>
          <w:szCs w:val="24"/>
        </w:rPr>
        <w:t>SCHD_LEG_DEP_TMS</w:t>
      </w:r>
      <w:r>
        <w:rPr>
          <w:rFonts w:ascii="Times New Roman" w:hAnsi="Times New Roman" w:cs="Times New Roman"/>
          <w:sz w:val="24"/>
          <w:szCs w:val="24"/>
        </w:rPr>
        <w:t xml:space="preserve"> – Scheduled time of flight departure</w:t>
      </w:r>
    </w:p>
    <w:p w14:paraId="450637F9" w14:textId="76D1BDEA" w:rsidR="00623C92" w:rsidRPr="009B5DC8" w:rsidRDefault="00B51239" w:rsidP="00623C92">
      <w:pPr>
        <w:pStyle w:val="ListParagraph"/>
        <w:ind w:firstLine="0"/>
        <w:rPr>
          <w:rFonts w:ascii="Times New Roman" w:hAnsi="Times New Roman" w:cs="Times New Roman"/>
          <w:sz w:val="24"/>
          <w:szCs w:val="24"/>
        </w:rPr>
      </w:pPr>
      <w:r>
        <w:rPr>
          <w:rFonts w:ascii="Times New Roman" w:hAnsi="Times New Roman" w:cs="Times New Roman"/>
          <w:sz w:val="24"/>
          <w:szCs w:val="24"/>
        </w:rPr>
        <w:t>The time scheduled for flight departure.</w:t>
      </w:r>
    </w:p>
    <w:p w14:paraId="58482B82" w14:textId="77777777" w:rsidR="00B567AE" w:rsidRDefault="00B567AE" w:rsidP="00B567AE">
      <w:pPr>
        <w:pStyle w:val="ListParagraph"/>
        <w:numPr>
          <w:ilvl w:val="0"/>
          <w:numId w:val="20"/>
        </w:numPr>
        <w:rPr>
          <w:rFonts w:ascii="Times New Roman" w:hAnsi="Times New Roman" w:cs="Times New Roman"/>
          <w:sz w:val="24"/>
          <w:szCs w:val="24"/>
        </w:rPr>
      </w:pPr>
      <w:r w:rsidRPr="009B5DC8">
        <w:rPr>
          <w:rFonts w:ascii="Times New Roman" w:hAnsi="Times New Roman" w:cs="Times New Roman"/>
          <w:sz w:val="24"/>
          <w:szCs w:val="24"/>
        </w:rPr>
        <w:t>ACTL_LEG_DEP_TMS</w:t>
      </w:r>
      <w:r>
        <w:rPr>
          <w:rFonts w:ascii="Times New Roman" w:hAnsi="Times New Roman" w:cs="Times New Roman"/>
          <w:sz w:val="24"/>
          <w:szCs w:val="24"/>
        </w:rPr>
        <w:t xml:space="preserve"> – Actual time of flight departure</w:t>
      </w:r>
    </w:p>
    <w:p w14:paraId="43954362" w14:textId="0C018D3C" w:rsidR="00B51239" w:rsidRPr="000857EA" w:rsidRDefault="00B51239" w:rsidP="00B51239">
      <w:pPr>
        <w:pStyle w:val="ListParagraph"/>
        <w:ind w:firstLine="0"/>
        <w:rPr>
          <w:rFonts w:ascii="Times New Roman" w:hAnsi="Times New Roman" w:cs="Times New Roman"/>
          <w:sz w:val="24"/>
          <w:szCs w:val="24"/>
        </w:rPr>
      </w:pPr>
      <w:r>
        <w:rPr>
          <w:rFonts w:ascii="Times New Roman" w:hAnsi="Times New Roman" w:cs="Times New Roman"/>
          <w:sz w:val="24"/>
          <w:szCs w:val="24"/>
        </w:rPr>
        <w:t xml:space="preserve">The actual time when </w:t>
      </w:r>
      <w:r w:rsidR="009438C8">
        <w:rPr>
          <w:rFonts w:ascii="Times New Roman" w:hAnsi="Times New Roman" w:cs="Times New Roman"/>
          <w:sz w:val="24"/>
          <w:szCs w:val="24"/>
        </w:rPr>
        <w:t>the flight</w:t>
      </w:r>
      <w:r w:rsidR="003838F2">
        <w:rPr>
          <w:rFonts w:ascii="Times New Roman" w:hAnsi="Times New Roman" w:cs="Times New Roman"/>
          <w:sz w:val="24"/>
          <w:szCs w:val="24"/>
        </w:rPr>
        <w:t xml:space="preserve"> </w:t>
      </w:r>
      <w:r w:rsidR="000A6DC0">
        <w:rPr>
          <w:rFonts w:ascii="Times New Roman" w:hAnsi="Times New Roman" w:cs="Times New Roman"/>
          <w:sz w:val="24"/>
          <w:szCs w:val="24"/>
        </w:rPr>
        <w:t>departed</w:t>
      </w:r>
      <w:r>
        <w:rPr>
          <w:rFonts w:ascii="Times New Roman" w:hAnsi="Times New Roman" w:cs="Times New Roman"/>
          <w:sz w:val="24"/>
          <w:szCs w:val="24"/>
        </w:rPr>
        <w:t>.</w:t>
      </w:r>
    </w:p>
    <w:p w14:paraId="63B9F3D7" w14:textId="77777777" w:rsidR="00B567AE" w:rsidRDefault="00B567AE" w:rsidP="00B567AE">
      <w:pPr>
        <w:pStyle w:val="ListParagraph"/>
        <w:numPr>
          <w:ilvl w:val="0"/>
          <w:numId w:val="20"/>
        </w:numPr>
        <w:rPr>
          <w:rFonts w:ascii="Times New Roman" w:hAnsi="Times New Roman" w:cs="Times New Roman"/>
          <w:sz w:val="24"/>
          <w:szCs w:val="24"/>
        </w:rPr>
      </w:pPr>
      <w:r w:rsidRPr="009B5DC8">
        <w:rPr>
          <w:rFonts w:ascii="Times New Roman" w:hAnsi="Times New Roman" w:cs="Times New Roman"/>
          <w:sz w:val="24"/>
          <w:szCs w:val="24"/>
        </w:rPr>
        <w:t>INTERNATIONAL</w:t>
      </w:r>
      <w:r>
        <w:rPr>
          <w:rFonts w:ascii="Times New Roman" w:hAnsi="Times New Roman" w:cs="Times New Roman"/>
          <w:sz w:val="24"/>
          <w:szCs w:val="24"/>
        </w:rPr>
        <w:t xml:space="preserve"> – International or Domestic flight.</w:t>
      </w:r>
    </w:p>
    <w:p w14:paraId="4CAA76CB" w14:textId="2AFE4361" w:rsidR="009438C8" w:rsidRPr="009B5DC8" w:rsidRDefault="004E29B6" w:rsidP="009438C8">
      <w:pPr>
        <w:pStyle w:val="ListParagraph"/>
        <w:ind w:firstLine="0"/>
        <w:rPr>
          <w:rFonts w:ascii="Times New Roman" w:hAnsi="Times New Roman" w:cs="Times New Roman"/>
          <w:sz w:val="24"/>
          <w:szCs w:val="24"/>
        </w:rPr>
      </w:pPr>
      <w:r>
        <w:rPr>
          <w:rFonts w:ascii="Times New Roman" w:hAnsi="Times New Roman" w:cs="Times New Roman"/>
          <w:sz w:val="24"/>
          <w:szCs w:val="24"/>
        </w:rPr>
        <w:t>If the destination is international, it is an international flight, similarly domestic flight.</w:t>
      </w:r>
    </w:p>
    <w:p w14:paraId="6FCC623C" w14:textId="630A6F2B" w:rsidR="00B567AE" w:rsidRDefault="00B567AE" w:rsidP="00B567AE">
      <w:pPr>
        <w:pStyle w:val="ListParagraph"/>
        <w:numPr>
          <w:ilvl w:val="0"/>
          <w:numId w:val="20"/>
        </w:numPr>
        <w:rPr>
          <w:rFonts w:ascii="Times New Roman" w:hAnsi="Times New Roman" w:cs="Times New Roman"/>
          <w:sz w:val="24"/>
          <w:szCs w:val="24"/>
        </w:rPr>
      </w:pPr>
      <w:r w:rsidRPr="009B5DC8">
        <w:rPr>
          <w:rFonts w:ascii="Times New Roman" w:hAnsi="Times New Roman" w:cs="Times New Roman"/>
          <w:sz w:val="24"/>
          <w:szCs w:val="24"/>
        </w:rPr>
        <w:t>FLEETTYPE</w:t>
      </w:r>
      <w:r w:rsidR="004E29B6">
        <w:rPr>
          <w:rFonts w:ascii="Times New Roman" w:hAnsi="Times New Roman" w:cs="Times New Roman"/>
          <w:sz w:val="24"/>
          <w:szCs w:val="24"/>
        </w:rPr>
        <w:t xml:space="preserve"> </w:t>
      </w:r>
    </w:p>
    <w:p w14:paraId="3564A447" w14:textId="5D83365D" w:rsidR="009E6023" w:rsidRPr="009B5DC8" w:rsidRDefault="009E6023" w:rsidP="009E6023">
      <w:pPr>
        <w:pStyle w:val="ListParagraph"/>
        <w:ind w:firstLine="0"/>
        <w:rPr>
          <w:rFonts w:ascii="Times New Roman" w:hAnsi="Times New Roman" w:cs="Times New Roman"/>
          <w:sz w:val="24"/>
          <w:szCs w:val="24"/>
        </w:rPr>
      </w:pPr>
      <w:r>
        <w:rPr>
          <w:rFonts w:ascii="Times New Roman" w:hAnsi="Times New Roman" w:cs="Times New Roman"/>
          <w:sz w:val="24"/>
          <w:szCs w:val="24"/>
        </w:rPr>
        <w:t xml:space="preserve">The </w:t>
      </w:r>
      <w:r w:rsidR="00504664">
        <w:rPr>
          <w:rFonts w:ascii="Times New Roman" w:hAnsi="Times New Roman" w:cs="Times New Roman"/>
          <w:sz w:val="24"/>
          <w:szCs w:val="24"/>
        </w:rPr>
        <w:t xml:space="preserve">model </w:t>
      </w:r>
      <w:r w:rsidR="00C31F78">
        <w:rPr>
          <w:rFonts w:ascii="Times New Roman" w:hAnsi="Times New Roman" w:cs="Times New Roman"/>
          <w:sz w:val="24"/>
          <w:szCs w:val="24"/>
        </w:rPr>
        <w:t>number of the flight. Example: ‘777’ in Boeing.</w:t>
      </w:r>
    </w:p>
    <w:p w14:paraId="21AE42A6" w14:textId="5B1CD167" w:rsidR="00E174F8" w:rsidRPr="00A21E00" w:rsidRDefault="00B567AE" w:rsidP="00A21E00">
      <w:pPr>
        <w:pStyle w:val="ListParagraph"/>
        <w:numPr>
          <w:ilvl w:val="0"/>
          <w:numId w:val="20"/>
        </w:numPr>
        <w:rPr>
          <w:rFonts w:ascii="Times New Roman" w:hAnsi="Times New Roman" w:cs="Times New Roman"/>
          <w:sz w:val="24"/>
          <w:szCs w:val="24"/>
        </w:rPr>
      </w:pPr>
      <w:r w:rsidRPr="009B5DC8">
        <w:rPr>
          <w:rFonts w:ascii="Times New Roman" w:hAnsi="Times New Roman" w:cs="Times New Roman"/>
          <w:sz w:val="24"/>
          <w:szCs w:val="24"/>
        </w:rPr>
        <w:t>BODYTYPE</w:t>
      </w:r>
      <w:r w:rsidR="00A21E00">
        <w:rPr>
          <w:rFonts w:ascii="Times New Roman" w:hAnsi="Times New Roman" w:cs="Times New Roman"/>
          <w:sz w:val="24"/>
          <w:szCs w:val="24"/>
        </w:rPr>
        <w:t xml:space="preserve"> – Narrow or wide body of flight.</w:t>
      </w:r>
    </w:p>
    <w:p w14:paraId="7B9A5778" w14:textId="77777777" w:rsidR="00B567AE" w:rsidRPr="009B5DC8" w:rsidRDefault="00B567AE" w:rsidP="00B567AE">
      <w:pPr>
        <w:pStyle w:val="ListParagraph"/>
        <w:numPr>
          <w:ilvl w:val="0"/>
          <w:numId w:val="20"/>
        </w:numPr>
        <w:rPr>
          <w:rFonts w:ascii="Times New Roman" w:hAnsi="Times New Roman" w:cs="Times New Roman"/>
          <w:sz w:val="24"/>
          <w:szCs w:val="24"/>
        </w:rPr>
      </w:pPr>
      <w:r w:rsidRPr="009B5DC8">
        <w:rPr>
          <w:rFonts w:ascii="Times New Roman" w:hAnsi="Times New Roman" w:cs="Times New Roman"/>
          <w:sz w:val="24"/>
          <w:szCs w:val="24"/>
        </w:rPr>
        <w:t>BR_ARVL_TMS</w:t>
      </w:r>
      <w:r>
        <w:rPr>
          <w:rFonts w:ascii="Times New Roman" w:hAnsi="Times New Roman" w:cs="Times New Roman"/>
          <w:sz w:val="24"/>
          <w:szCs w:val="24"/>
        </w:rPr>
        <w:t xml:space="preserve"> – Baggage arrival time</w:t>
      </w:r>
    </w:p>
    <w:p w14:paraId="6B1AA135" w14:textId="05270EDA" w:rsidR="00B567AE" w:rsidRPr="009B5DC8" w:rsidRDefault="00B567AE" w:rsidP="00B567AE">
      <w:pPr>
        <w:pStyle w:val="ListParagraph"/>
        <w:numPr>
          <w:ilvl w:val="0"/>
          <w:numId w:val="20"/>
        </w:numPr>
        <w:rPr>
          <w:rFonts w:ascii="Times New Roman" w:hAnsi="Times New Roman" w:cs="Times New Roman"/>
          <w:sz w:val="24"/>
          <w:szCs w:val="24"/>
        </w:rPr>
      </w:pPr>
      <w:r w:rsidRPr="009B5DC8">
        <w:rPr>
          <w:rFonts w:ascii="Times New Roman" w:hAnsi="Times New Roman" w:cs="Times New Roman"/>
          <w:sz w:val="24"/>
          <w:szCs w:val="24"/>
        </w:rPr>
        <w:t>COUNT_BAGS</w:t>
      </w:r>
      <w:r>
        <w:rPr>
          <w:rFonts w:ascii="Times New Roman" w:hAnsi="Times New Roman" w:cs="Times New Roman"/>
          <w:sz w:val="24"/>
          <w:szCs w:val="24"/>
        </w:rPr>
        <w:t xml:space="preserve"> – Baggage count</w:t>
      </w:r>
      <w:r w:rsidR="00A21E00">
        <w:rPr>
          <w:rFonts w:ascii="Times New Roman" w:hAnsi="Times New Roman" w:cs="Times New Roman"/>
          <w:sz w:val="24"/>
          <w:szCs w:val="24"/>
        </w:rPr>
        <w:t xml:space="preserve"> for each </w:t>
      </w:r>
    </w:p>
    <w:p w14:paraId="77A76FF4" w14:textId="77777777" w:rsidR="00B567AE" w:rsidRPr="009B5DC8" w:rsidRDefault="00B567AE" w:rsidP="00B567AE">
      <w:pPr>
        <w:pStyle w:val="ListParagraph"/>
        <w:numPr>
          <w:ilvl w:val="0"/>
          <w:numId w:val="20"/>
        </w:numPr>
        <w:rPr>
          <w:rFonts w:ascii="Times New Roman" w:hAnsi="Times New Roman" w:cs="Times New Roman"/>
          <w:sz w:val="24"/>
          <w:szCs w:val="24"/>
        </w:rPr>
      </w:pPr>
      <w:r w:rsidRPr="009B5DC8">
        <w:rPr>
          <w:rFonts w:ascii="Times New Roman" w:hAnsi="Times New Roman" w:cs="Times New Roman"/>
          <w:sz w:val="24"/>
          <w:szCs w:val="24"/>
        </w:rPr>
        <w:t>SF_LOAD_TMS</w:t>
      </w:r>
      <w:r>
        <w:rPr>
          <w:rFonts w:ascii="Times New Roman" w:hAnsi="Times New Roman" w:cs="Times New Roman"/>
          <w:sz w:val="24"/>
          <w:szCs w:val="24"/>
        </w:rPr>
        <w:t xml:space="preserve"> – Baggage load time</w:t>
      </w:r>
    </w:p>
    <w:p w14:paraId="2E210463" w14:textId="77777777" w:rsidR="009E0357" w:rsidRDefault="009E0357" w:rsidP="009E0357"/>
    <w:p w14:paraId="32B6DD0E" w14:textId="77777777" w:rsidR="00943E9C" w:rsidRPr="009E0357" w:rsidRDefault="00943E9C" w:rsidP="009E0357"/>
    <w:p w14:paraId="19FACF95" w14:textId="3059E33D" w:rsidR="000024BD" w:rsidRPr="000024BD" w:rsidRDefault="000024BD" w:rsidP="000024BD">
      <w:pPr>
        <w:pStyle w:val="Heading2"/>
        <w:rPr>
          <w:rFonts w:ascii="Times New Roman" w:hAnsi="Times New Roman" w:cs="Times New Roman"/>
          <w:sz w:val="24"/>
          <w:szCs w:val="24"/>
        </w:rPr>
      </w:pPr>
      <w:bookmarkStart w:id="291" w:name="_Toc152880092"/>
      <w:r w:rsidRPr="000024BD">
        <w:rPr>
          <w:rFonts w:ascii="Times New Roman" w:hAnsi="Times New Roman" w:cs="Times New Roman"/>
          <w:sz w:val="24"/>
          <w:szCs w:val="24"/>
        </w:rPr>
        <w:t>D</w:t>
      </w:r>
      <w:r w:rsidR="009E1EA3" w:rsidRPr="000024BD">
        <w:rPr>
          <w:rFonts w:ascii="Times New Roman" w:hAnsi="Times New Roman" w:cs="Times New Roman"/>
          <w:sz w:val="24"/>
          <w:szCs w:val="24"/>
        </w:rPr>
        <w:t>ata</w:t>
      </w:r>
      <w:r w:rsidRPr="000024BD">
        <w:rPr>
          <w:rFonts w:ascii="Times New Roman" w:hAnsi="Times New Roman" w:cs="Times New Roman"/>
          <w:sz w:val="24"/>
          <w:szCs w:val="24"/>
        </w:rPr>
        <w:t xml:space="preserve"> </w:t>
      </w:r>
      <w:r w:rsidR="00AC75FE">
        <w:rPr>
          <w:rFonts w:ascii="Times New Roman" w:hAnsi="Times New Roman" w:cs="Times New Roman"/>
          <w:sz w:val="24"/>
          <w:szCs w:val="24"/>
        </w:rPr>
        <w:t>C</w:t>
      </w:r>
      <w:r w:rsidR="009E1EA3">
        <w:rPr>
          <w:rFonts w:ascii="Times New Roman" w:hAnsi="Times New Roman" w:cs="Times New Roman"/>
          <w:sz w:val="24"/>
          <w:szCs w:val="24"/>
        </w:rPr>
        <w:t>ollection</w:t>
      </w:r>
      <w:bookmarkEnd w:id="291"/>
    </w:p>
    <w:p w14:paraId="15E61C0F" w14:textId="77777777" w:rsidR="00DE27EF" w:rsidRDefault="00627CF6" w:rsidP="009B5DC8">
      <w:pPr>
        <w:ind w:firstLine="0"/>
        <w:rPr>
          <w:rFonts w:ascii="Times New Roman" w:hAnsi="Times New Roman" w:cs="Times New Roman"/>
          <w:sz w:val="24"/>
          <w:szCs w:val="24"/>
        </w:rPr>
      </w:pPr>
      <w:r>
        <w:rPr>
          <w:rFonts w:ascii="Times New Roman" w:hAnsi="Times New Roman" w:cs="Times New Roman"/>
          <w:sz w:val="24"/>
          <w:szCs w:val="24"/>
        </w:rPr>
        <w:lastRenderedPageBreak/>
        <w:t>American Airlines team has provided</w:t>
      </w:r>
      <w:r w:rsidR="00B84501">
        <w:rPr>
          <w:rFonts w:ascii="Times New Roman" w:hAnsi="Times New Roman" w:cs="Times New Roman"/>
          <w:sz w:val="24"/>
          <w:szCs w:val="24"/>
        </w:rPr>
        <w:t xml:space="preserve"> the data of </w:t>
      </w:r>
      <w:r w:rsidR="00862D2C">
        <w:rPr>
          <w:rFonts w:ascii="Times New Roman" w:hAnsi="Times New Roman" w:cs="Times New Roman"/>
          <w:sz w:val="24"/>
          <w:szCs w:val="24"/>
        </w:rPr>
        <w:t>baggage</w:t>
      </w:r>
      <w:r w:rsidR="00DE27EF">
        <w:rPr>
          <w:rFonts w:ascii="Times New Roman" w:hAnsi="Times New Roman" w:cs="Times New Roman"/>
          <w:sz w:val="24"/>
          <w:szCs w:val="24"/>
        </w:rPr>
        <w:t xml:space="preserve"> operations</w:t>
      </w:r>
      <w:r w:rsidR="00036819">
        <w:rPr>
          <w:rFonts w:ascii="Times New Roman" w:hAnsi="Times New Roman" w:cs="Times New Roman"/>
          <w:sz w:val="24"/>
          <w:szCs w:val="24"/>
        </w:rPr>
        <w:t xml:space="preserve"> </w:t>
      </w:r>
      <w:r w:rsidR="00862D2C">
        <w:rPr>
          <w:rFonts w:ascii="Times New Roman" w:hAnsi="Times New Roman" w:cs="Times New Roman"/>
          <w:sz w:val="24"/>
          <w:szCs w:val="24"/>
        </w:rPr>
        <w:t>in</w:t>
      </w:r>
      <w:r w:rsidR="00036819">
        <w:rPr>
          <w:rFonts w:ascii="Times New Roman" w:hAnsi="Times New Roman" w:cs="Times New Roman"/>
          <w:sz w:val="24"/>
          <w:szCs w:val="24"/>
        </w:rPr>
        <w:t xml:space="preserve"> primary airports</w:t>
      </w:r>
      <w:r w:rsidR="00862D2C">
        <w:rPr>
          <w:rFonts w:ascii="Times New Roman" w:hAnsi="Times New Roman" w:cs="Times New Roman"/>
          <w:sz w:val="24"/>
          <w:szCs w:val="24"/>
        </w:rPr>
        <w:t xml:space="preserve">, </w:t>
      </w:r>
      <w:r w:rsidR="003E3CC4">
        <w:rPr>
          <w:rFonts w:ascii="Times New Roman" w:hAnsi="Times New Roman" w:cs="Times New Roman"/>
          <w:sz w:val="24"/>
          <w:szCs w:val="24"/>
        </w:rPr>
        <w:t xml:space="preserve">Charlotte Douglas Airport, </w:t>
      </w:r>
      <w:r w:rsidR="007026E4">
        <w:rPr>
          <w:rFonts w:ascii="Times New Roman" w:hAnsi="Times New Roman" w:cs="Times New Roman"/>
          <w:sz w:val="24"/>
          <w:szCs w:val="24"/>
        </w:rPr>
        <w:t xml:space="preserve">Dallas </w:t>
      </w:r>
      <w:proofErr w:type="spellStart"/>
      <w:r w:rsidR="007026E4">
        <w:rPr>
          <w:rFonts w:ascii="Times New Roman" w:hAnsi="Times New Roman" w:cs="Times New Roman"/>
          <w:sz w:val="24"/>
          <w:szCs w:val="24"/>
        </w:rPr>
        <w:t>Fortworth</w:t>
      </w:r>
      <w:proofErr w:type="spellEnd"/>
      <w:r w:rsidR="007026E4">
        <w:rPr>
          <w:rFonts w:ascii="Times New Roman" w:hAnsi="Times New Roman" w:cs="Times New Roman"/>
          <w:sz w:val="24"/>
          <w:szCs w:val="24"/>
        </w:rPr>
        <w:t xml:space="preserve"> Airport</w:t>
      </w:r>
      <w:r w:rsidR="00807775">
        <w:rPr>
          <w:rFonts w:ascii="Times New Roman" w:hAnsi="Times New Roman" w:cs="Times New Roman"/>
          <w:sz w:val="24"/>
          <w:szCs w:val="24"/>
        </w:rPr>
        <w:t xml:space="preserve">, </w:t>
      </w:r>
      <w:r w:rsidR="00ED6975">
        <w:rPr>
          <w:rFonts w:ascii="Times New Roman" w:hAnsi="Times New Roman" w:cs="Times New Roman"/>
          <w:sz w:val="24"/>
          <w:szCs w:val="24"/>
        </w:rPr>
        <w:t>Chicago O’Hare International Airport, Los Angeles International Airport</w:t>
      </w:r>
      <w:r w:rsidR="00FE665C">
        <w:rPr>
          <w:rFonts w:ascii="Times New Roman" w:hAnsi="Times New Roman" w:cs="Times New Roman"/>
          <w:sz w:val="24"/>
          <w:szCs w:val="24"/>
        </w:rPr>
        <w:t>, Miami International Airport</w:t>
      </w:r>
      <w:r w:rsidR="008F4A38">
        <w:rPr>
          <w:rFonts w:ascii="Times New Roman" w:hAnsi="Times New Roman" w:cs="Times New Roman"/>
          <w:sz w:val="24"/>
          <w:szCs w:val="24"/>
        </w:rPr>
        <w:t xml:space="preserve"> and Phoenix Sky Harbor international airport.</w:t>
      </w:r>
      <w:r w:rsidR="00807775">
        <w:rPr>
          <w:rFonts w:ascii="Times New Roman" w:hAnsi="Times New Roman" w:cs="Times New Roman"/>
          <w:sz w:val="24"/>
          <w:szCs w:val="24"/>
        </w:rPr>
        <w:t xml:space="preserve"> </w:t>
      </w:r>
    </w:p>
    <w:p w14:paraId="6AA2DBD5" w14:textId="66FC4440" w:rsidR="009B5DC8" w:rsidRDefault="00DE27EF" w:rsidP="009B5DC8">
      <w:pPr>
        <w:ind w:firstLine="0"/>
        <w:rPr>
          <w:rFonts w:ascii="Times New Roman" w:hAnsi="Times New Roman" w:cs="Times New Roman"/>
          <w:sz w:val="24"/>
          <w:szCs w:val="24"/>
        </w:rPr>
      </w:pPr>
      <w:r>
        <w:rPr>
          <w:rFonts w:ascii="Times New Roman" w:hAnsi="Times New Roman" w:cs="Times New Roman"/>
          <w:sz w:val="24"/>
          <w:szCs w:val="24"/>
        </w:rPr>
        <w:t>T</w:t>
      </w:r>
      <w:r w:rsidR="00627CF6">
        <w:rPr>
          <w:rFonts w:ascii="Times New Roman" w:hAnsi="Times New Roman" w:cs="Times New Roman"/>
          <w:sz w:val="24"/>
          <w:szCs w:val="24"/>
        </w:rPr>
        <w:t>he</w:t>
      </w:r>
      <w:r>
        <w:rPr>
          <w:rFonts w:ascii="Times New Roman" w:hAnsi="Times New Roman" w:cs="Times New Roman"/>
          <w:sz w:val="24"/>
          <w:szCs w:val="24"/>
        </w:rPr>
        <w:t xml:space="preserve"> data </w:t>
      </w:r>
      <w:proofErr w:type="gramStart"/>
      <w:r>
        <w:rPr>
          <w:rFonts w:ascii="Times New Roman" w:hAnsi="Times New Roman" w:cs="Times New Roman"/>
          <w:sz w:val="24"/>
          <w:szCs w:val="24"/>
        </w:rPr>
        <w:t>was integrated</w:t>
      </w:r>
      <w:proofErr w:type="gramEnd"/>
      <w:r>
        <w:rPr>
          <w:rFonts w:ascii="Times New Roman" w:hAnsi="Times New Roman" w:cs="Times New Roman"/>
          <w:sz w:val="24"/>
          <w:szCs w:val="24"/>
        </w:rPr>
        <w:t xml:space="preserve"> by connecting </w:t>
      </w:r>
      <w:r w:rsidR="00FD6333">
        <w:rPr>
          <w:rFonts w:ascii="Times New Roman" w:hAnsi="Times New Roman" w:cs="Times New Roman"/>
          <w:sz w:val="24"/>
          <w:szCs w:val="24"/>
        </w:rPr>
        <w:t>snowflake to</w:t>
      </w:r>
      <w:r>
        <w:rPr>
          <w:rFonts w:ascii="Times New Roman" w:hAnsi="Times New Roman" w:cs="Times New Roman"/>
          <w:sz w:val="24"/>
          <w:szCs w:val="24"/>
        </w:rPr>
        <w:t xml:space="preserve"> python using</w:t>
      </w:r>
      <w:r w:rsidR="003B34E4">
        <w:rPr>
          <w:rFonts w:ascii="Times New Roman" w:hAnsi="Times New Roman" w:cs="Times New Roman"/>
          <w:sz w:val="24"/>
          <w:szCs w:val="24"/>
        </w:rPr>
        <w:t xml:space="preserve"> </w:t>
      </w:r>
      <w:r w:rsidR="00803867">
        <w:rPr>
          <w:rFonts w:ascii="Times New Roman" w:hAnsi="Times New Roman" w:cs="Times New Roman"/>
          <w:sz w:val="24"/>
          <w:szCs w:val="24"/>
        </w:rPr>
        <w:t>the queries below</w:t>
      </w:r>
      <w:r w:rsidR="00F65B67" w:rsidRPr="009B5DC8">
        <w:rPr>
          <w:rFonts w:ascii="Times New Roman" w:hAnsi="Times New Roman" w:cs="Times New Roman"/>
          <w:sz w:val="24"/>
          <w:szCs w:val="24"/>
        </w:rPr>
        <w:t>.</w:t>
      </w:r>
    </w:p>
    <w:p w14:paraId="7F5FBC8D" w14:textId="7CC7101A" w:rsidR="0030140E" w:rsidRDefault="0030140E" w:rsidP="009B5DC8">
      <w:pPr>
        <w:ind w:firstLine="0"/>
        <w:rPr>
          <w:rFonts w:ascii="Times New Roman" w:hAnsi="Times New Roman" w:cs="Times New Roman"/>
          <w:sz w:val="24"/>
          <w:szCs w:val="24"/>
        </w:rPr>
      </w:pPr>
      <w:proofErr w:type="gramStart"/>
      <w:r w:rsidRPr="0030140E">
        <w:rPr>
          <w:rFonts w:ascii="Times New Roman" w:hAnsi="Times New Roman" w:cs="Times New Roman"/>
          <w:sz w:val="24"/>
          <w:szCs w:val="24"/>
        </w:rPr>
        <w:t>!pip</w:t>
      </w:r>
      <w:proofErr w:type="gramEnd"/>
      <w:r w:rsidRPr="0030140E">
        <w:rPr>
          <w:rFonts w:ascii="Times New Roman" w:hAnsi="Times New Roman" w:cs="Times New Roman"/>
          <w:sz w:val="24"/>
          <w:szCs w:val="24"/>
        </w:rPr>
        <w:t xml:space="preserve"> install snowflake-connector-python</w:t>
      </w:r>
    </w:p>
    <w:p w14:paraId="0D2EADE0" w14:textId="6F098228" w:rsidR="0030140E" w:rsidRPr="009B5DC8" w:rsidRDefault="0030140E" w:rsidP="009B5DC8">
      <w:pPr>
        <w:ind w:firstLine="0"/>
        <w:rPr>
          <w:rFonts w:ascii="Times New Roman" w:hAnsi="Times New Roman" w:cs="Times New Roman"/>
          <w:sz w:val="24"/>
          <w:szCs w:val="24"/>
        </w:rPr>
      </w:pPr>
      <w:proofErr w:type="gramStart"/>
      <w:r w:rsidRPr="0030140E">
        <w:rPr>
          <w:rFonts w:ascii="Times New Roman" w:hAnsi="Times New Roman" w:cs="Times New Roman"/>
          <w:sz w:val="24"/>
          <w:szCs w:val="24"/>
        </w:rPr>
        <w:t>!pip</w:t>
      </w:r>
      <w:proofErr w:type="gramEnd"/>
      <w:r w:rsidRPr="0030140E">
        <w:rPr>
          <w:rFonts w:ascii="Times New Roman" w:hAnsi="Times New Roman" w:cs="Times New Roman"/>
          <w:sz w:val="24"/>
          <w:szCs w:val="24"/>
        </w:rPr>
        <w:t xml:space="preserve"> install "snowflake-connector-python[pandas]</w:t>
      </w:r>
      <w:r>
        <w:rPr>
          <w:rFonts w:ascii="Times New Roman" w:hAnsi="Times New Roman" w:cs="Times New Roman"/>
          <w:sz w:val="24"/>
          <w:szCs w:val="24"/>
        </w:rPr>
        <w:t>”</w:t>
      </w:r>
    </w:p>
    <w:p w14:paraId="256D700C" w14:textId="081D8217" w:rsidR="0071359C" w:rsidRPr="000024BD" w:rsidRDefault="0071359C" w:rsidP="0071359C">
      <w:pPr>
        <w:pStyle w:val="Heading2"/>
        <w:rPr>
          <w:rFonts w:ascii="Times New Roman" w:hAnsi="Times New Roman" w:cs="Times New Roman"/>
          <w:sz w:val="24"/>
          <w:szCs w:val="24"/>
        </w:rPr>
      </w:pPr>
      <w:bookmarkStart w:id="292" w:name="_Toc152880093"/>
      <w:r w:rsidRPr="000024BD">
        <w:rPr>
          <w:rFonts w:ascii="Times New Roman" w:hAnsi="Times New Roman" w:cs="Times New Roman"/>
          <w:sz w:val="24"/>
          <w:szCs w:val="24"/>
        </w:rPr>
        <w:t>D</w:t>
      </w:r>
      <w:r w:rsidR="009E1EA3" w:rsidRPr="000024BD">
        <w:rPr>
          <w:rFonts w:ascii="Times New Roman" w:hAnsi="Times New Roman" w:cs="Times New Roman"/>
          <w:sz w:val="24"/>
          <w:szCs w:val="24"/>
        </w:rPr>
        <w:t>ata</w:t>
      </w:r>
      <w:r w:rsidRPr="000024BD">
        <w:rPr>
          <w:rFonts w:ascii="Times New Roman" w:hAnsi="Times New Roman" w:cs="Times New Roman"/>
          <w:sz w:val="24"/>
          <w:szCs w:val="24"/>
        </w:rPr>
        <w:t xml:space="preserve"> </w:t>
      </w:r>
      <w:r>
        <w:rPr>
          <w:rFonts w:ascii="Times New Roman" w:hAnsi="Times New Roman" w:cs="Times New Roman"/>
          <w:sz w:val="24"/>
          <w:szCs w:val="24"/>
        </w:rPr>
        <w:t>W</w:t>
      </w:r>
      <w:r w:rsidR="009E1EA3">
        <w:rPr>
          <w:rFonts w:ascii="Times New Roman" w:hAnsi="Times New Roman" w:cs="Times New Roman"/>
          <w:sz w:val="24"/>
          <w:szCs w:val="24"/>
        </w:rPr>
        <w:t>rangling</w:t>
      </w:r>
      <w:bookmarkEnd w:id="292"/>
    </w:p>
    <w:p w14:paraId="2AEAB1B1" w14:textId="5DEAAA79" w:rsidR="0071359C" w:rsidRDefault="00D95AF0" w:rsidP="006C5366">
      <w:pPr>
        <w:ind w:firstLine="0"/>
        <w:rPr>
          <w:rFonts w:ascii="Times New Roman" w:hAnsi="Times New Roman" w:cs="Times New Roman"/>
          <w:sz w:val="24"/>
          <w:szCs w:val="24"/>
        </w:rPr>
      </w:pPr>
      <w:r>
        <w:rPr>
          <w:rFonts w:ascii="Times New Roman" w:hAnsi="Times New Roman" w:cs="Times New Roman"/>
          <w:sz w:val="24"/>
          <w:szCs w:val="24"/>
        </w:rPr>
        <w:t xml:space="preserve">After a first glance at data, we identified there are integer, </w:t>
      </w:r>
      <w:proofErr w:type="gramStart"/>
      <w:r>
        <w:rPr>
          <w:rFonts w:ascii="Times New Roman" w:hAnsi="Times New Roman" w:cs="Times New Roman"/>
          <w:sz w:val="24"/>
          <w:szCs w:val="24"/>
        </w:rPr>
        <w:t>string</w:t>
      </w:r>
      <w:proofErr w:type="gramEnd"/>
      <w:r>
        <w:rPr>
          <w:rFonts w:ascii="Times New Roman" w:hAnsi="Times New Roman" w:cs="Times New Roman"/>
          <w:sz w:val="24"/>
          <w:szCs w:val="24"/>
        </w:rPr>
        <w:t xml:space="preserve"> and date time stamp data types for all the variables. There are approximately 6million observations. The data set is significantly more challenging than assumed. Before we analyzed the data, we observed the dataset and made a high-level outline about the insights. </w:t>
      </w:r>
      <w:r w:rsidR="00854058">
        <w:rPr>
          <w:rFonts w:ascii="Times New Roman" w:hAnsi="Times New Roman" w:cs="Times New Roman"/>
          <w:sz w:val="24"/>
          <w:szCs w:val="24"/>
        </w:rPr>
        <w:t xml:space="preserve">We have separated the time and date </w:t>
      </w:r>
      <w:r w:rsidR="00F82FD8">
        <w:rPr>
          <w:rFonts w:ascii="Times New Roman" w:hAnsi="Times New Roman" w:cs="Times New Roman"/>
          <w:sz w:val="24"/>
          <w:szCs w:val="24"/>
        </w:rPr>
        <w:t>for all the date and time variables</w:t>
      </w:r>
      <w:r w:rsidR="00A45337">
        <w:rPr>
          <w:rFonts w:ascii="Times New Roman" w:hAnsi="Times New Roman" w:cs="Times New Roman"/>
          <w:sz w:val="24"/>
          <w:szCs w:val="24"/>
        </w:rPr>
        <w:t xml:space="preserve"> for better analysis</w:t>
      </w:r>
      <w:r w:rsidR="00F82FD8">
        <w:rPr>
          <w:rFonts w:ascii="Times New Roman" w:hAnsi="Times New Roman" w:cs="Times New Roman"/>
          <w:sz w:val="24"/>
          <w:szCs w:val="24"/>
        </w:rPr>
        <w:t xml:space="preserve">. </w:t>
      </w:r>
      <w:r w:rsidR="000E44A2">
        <w:rPr>
          <w:rFonts w:ascii="Times New Roman" w:hAnsi="Times New Roman" w:cs="Times New Roman"/>
          <w:sz w:val="24"/>
          <w:szCs w:val="24"/>
        </w:rPr>
        <w:t xml:space="preserve">Also, the time zone </w:t>
      </w:r>
      <w:r w:rsidR="00114292">
        <w:rPr>
          <w:rFonts w:ascii="Times New Roman" w:hAnsi="Times New Roman" w:cs="Times New Roman"/>
          <w:sz w:val="24"/>
          <w:szCs w:val="24"/>
        </w:rPr>
        <w:t>in</w:t>
      </w:r>
      <w:r w:rsidR="00EF77AF">
        <w:rPr>
          <w:rFonts w:ascii="Times New Roman" w:hAnsi="Times New Roman" w:cs="Times New Roman"/>
          <w:sz w:val="24"/>
          <w:szCs w:val="24"/>
        </w:rPr>
        <w:t xml:space="preserve"> the time stam</w:t>
      </w:r>
      <w:r w:rsidR="002E438F">
        <w:rPr>
          <w:rFonts w:ascii="Times New Roman" w:hAnsi="Times New Roman" w:cs="Times New Roman"/>
          <w:sz w:val="24"/>
          <w:szCs w:val="24"/>
        </w:rPr>
        <w:t xml:space="preserve">p </w:t>
      </w:r>
      <w:proofErr w:type="gramStart"/>
      <w:r w:rsidR="00310696">
        <w:rPr>
          <w:rFonts w:ascii="Times New Roman" w:hAnsi="Times New Roman" w:cs="Times New Roman"/>
          <w:sz w:val="24"/>
          <w:szCs w:val="24"/>
        </w:rPr>
        <w:t>are</w:t>
      </w:r>
      <w:proofErr w:type="gramEnd"/>
      <w:r w:rsidR="00F86FF1">
        <w:rPr>
          <w:rFonts w:ascii="Times New Roman" w:hAnsi="Times New Roman" w:cs="Times New Roman"/>
          <w:sz w:val="24"/>
          <w:szCs w:val="24"/>
        </w:rPr>
        <w:t xml:space="preserve"> not uniform, hence they are</w:t>
      </w:r>
      <w:r w:rsidR="00310696">
        <w:rPr>
          <w:rFonts w:ascii="Times New Roman" w:hAnsi="Times New Roman" w:cs="Times New Roman"/>
          <w:sz w:val="24"/>
          <w:szCs w:val="24"/>
        </w:rPr>
        <w:t xml:space="preserve"> changed to </w:t>
      </w:r>
      <w:r w:rsidR="00F86FF1">
        <w:rPr>
          <w:rFonts w:ascii="Times New Roman" w:hAnsi="Times New Roman" w:cs="Times New Roman"/>
          <w:sz w:val="24"/>
          <w:szCs w:val="24"/>
        </w:rPr>
        <w:t>CST</w:t>
      </w:r>
      <w:r w:rsidR="00FE2A79">
        <w:rPr>
          <w:rFonts w:ascii="Times New Roman" w:hAnsi="Times New Roman" w:cs="Times New Roman"/>
          <w:sz w:val="24"/>
          <w:szCs w:val="24"/>
        </w:rPr>
        <w:t xml:space="preserve"> to get the right duration.</w:t>
      </w:r>
      <w:r w:rsidR="00BF374C">
        <w:rPr>
          <w:rFonts w:ascii="Times New Roman" w:hAnsi="Times New Roman" w:cs="Times New Roman"/>
          <w:sz w:val="24"/>
          <w:szCs w:val="24"/>
        </w:rPr>
        <w:t xml:space="preserve"> </w:t>
      </w:r>
      <w:r w:rsidR="00B95134">
        <w:rPr>
          <w:rFonts w:ascii="Times New Roman" w:hAnsi="Times New Roman" w:cs="Times New Roman"/>
          <w:sz w:val="24"/>
          <w:szCs w:val="24"/>
        </w:rPr>
        <w:t xml:space="preserve">Also, we have integrated the dataset with globe latitude and longitude data to understand the </w:t>
      </w:r>
      <w:r w:rsidR="009A3E79">
        <w:rPr>
          <w:rFonts w:ascii="Times New Roman" w:hAnsi="Times New Roman" w:cs="Times New Roman"/>
          <w:sz w:val="24"/>
          <w:szCs w:val="24"/>
        </w:rPr>
        <w:t>flight route trends.</w:t>
      </w:r>
    </w:p>
    <w:p w14:paraId="5FE57877" w14:textId="77777777" w:rsidR="006C7C3F" w:rsidRDefault="006C7C3F" w:rsidP="006C5366">
      <w:pPr>
        <w:ind w:firstLine="0"/>
        <w:rPr>
          <w:rFonts w:ascii="Times New Roman" w:hAnsi="Times New Roman" w:cs="Times New Roman"/>
          <w:sz w:val="24"/>
          <w:szCs w:val="24"/>
        </w:rPr>
      </w:pPr>
    </w:p>
    <w:p w14:paraId="41931C75" w14:textId="77777777" w:rsidR="006C7C3F" w:rsidRDefault="006C7C3F" w:rsidP="006C5366">
      <w:pPr>
        <w:ind w:firstLine="0"/>
        <w:rPr>
          <w:rFonts w:ascii="Times New Roman" w:hAnsi="Times New Roman" w:cs="Times New Roman"/>
          <w:sz w:val="24"/>
          <w:szCs w:val="24"/>
        </w:rPr>
      </w:pPr>
    </w:p>
    <w:p w14:paraId="763B27D0" w14:textId="77777777" w:rsidR="006C7C3F" w:rsidRDefault="006C7C3F" w:rsidP="006C5366">
      <w:pPr>
        <w:ind w:firstLine="0"/>
        <w:rPr>
          <w:rFonts w:ascii="Times New Roman" w:hAnsi="Times New Roman" w:cs="Times New Roman"/>
          <w:sz w:val="24"/>
          <w:szCs w:val="24"/>
        </w:rPr>
      </w:pPr>
    </w:p>
    <w:p w14:paraId="227B2773" w14:textId="77777777" w:rsidR="006C7C3F" w:rsidRDefault="006C7C3F" w:rsidP="006C5366">
      <w:pPr>
        <w:ind w:firstLine="0"/>
        <w:rPr>
          <w:rFonts w:ascii="Times New Roman" w:hAnsi="Times New Roman" w:cs="Times New Roman"/>
          <w:sz w:val="24"/>
          <w:szCs w:val="24"/>
        </w:rPr>
      </w:pPr>
    </w:p>
    <w:p w14:paraId="0353A315" w14:textId="77777777" w:rsidR="006C7C3F" w:rsidRDefault="006C7C3F" w:rsidP="006C5366">
      <w:pPr>
        <w:ind w:firstLine="0"/>
        <w:rPr>
          <w:rFonts w:ascii="Times New Roman" w:hAnsi="Times New Roman" w:cs="Times New Roman"/>
          <w:sz w:val="24"/>
          <w:szCs w:val="24"/>
        </w:rPr>
      </w:pPr>
    </w:p>
    <w:p w14:paraId="383E4DBE" w14:textId="77777777" w:rsidR="006C7C3F" w:rsidRDefault="006C7C3F" w:rsidP="006C5366">
      <w:pPr>
        <w:ind w:firstLine="0"/>
        <w:rPr>
          <w:rFonts w:ascii="Times New Roman" w:hAnsi="Times New Roman" w:cs="Times New Roman"/>
          <w:sz w:val="24"/>
          <w:szCs w:val="24"/>
        </w:rPr>
      </w:pPr>
    </w:p>
    <w:p w14:paraId="44DF3867" w14:textId="77777777" w:rsidR="006C7C3F" w:rsidRDefault="006C7C3F" w:rsidP="006C5366">
      <w:pPr>
        <w:ind w:firstLine="0"/>
        <w:rPr>
          <w:rFonts w:ascii="Times New Roman" w:hAnsi="Times New Roman" w:cs="Times New Roman"/>
          <w:sz w:val="24"/>
          <w:szCs w:val="24"/>
        </w:rPr>
      </w:pPr>
    </w:p>
    <w:p w14:paraId="32A5170D" w14:textId="77777777" w:rsidR="006C7C3F" w:rsidRDefault="006C7C3F" w:rsidP="006C7C3F">
      <w:pPr>
        <w:ind w:firstLine="0"/>
        <w:jc w:val="center"/>
        <w:rPr>
          <w:rFonts w:ascii="Times New Roman" w:hAnsi="Times New Roman" w:cs="Times New Roman"/>
          <w:sz w:val="18"/>
          <w:szCs w:val="18"/>
        </w:rPr>
      </w:pPr>
    </w:p>
    <w:p w14:paraId="660E2A57" w14:textId="493934A2" w:rsidR="006C7C3F" w:rsidRDefault="006C7C3F" w:rsidP="006C7C3F">
      <w:pPr>
        <w:ind w:firstLine="0"/>
        <w:jc w:val="center"/>
        <w:rPr>
          <w:rFonts w:ascii="Times New Roman" w:hAnsi="Times New Roman" w:cs="Times New Roman"/>
          <w:sz w:val="18"/>
          <w:szCs w:val="18"/>
        </w:rPr>
      </w:pPr>
      <w:r w:rsidRPr="00923B17">
        <w:rPr>
          <w:rFonts w:ascii="Times New Roman" w:hAnsi="Times New Roman" w:cs="Times New Roman"/>
          <w:sz w:val="18"/>
          <w:szCs w:val="18"/>
        </w:rPr>
        <w:t>Figure 1</w:t>
      </w:r>
      <w:r>
        <w:rPr>
          <w:rFonts w:ascii="Times New Roman" w:hAnsi="Times New Roman" w:cs="Times New Roman"/>
          <w:sz w:val="18"/>
          <w:szCs w:val="18"/>
        </w:rPr>
        <w:t>.1</w:t>
      </w:r>
      <w:r w:rsidRPr="00923B17">
        <w:rPr>
          <w:rFonts w:ascii="Times New Roman" w:hAnsi="Times New Roman" w:cs="Times New Roman"/>
          <w:sz w:val="18"/>
          <w:szCs w:val="18"/>
        </w:rPr>
        <w:t xml:space="preserve"> – </w:t>
      </w:r>
      <w:r>
        <w:rPr>
          <w:rFonts w:ascii="Times New Roman" w:hAnsi="Times New Roman" w:cs="Times New Roman"/>
          <w:sz w:val="18"/>
          <w:szCs w:val="18"/>
        </w:rPr>
        <w:t>Data Transformation python query</w:t>
      </w:r>
    </w:p>
    <w:p w14:paraId="20464EA2" w14:textId="065CD21D" w:rsidR="00C80DFB" w:rsidRDefault="00C80DFB" w:rsidP="00C80DFB">
      <w:pPr>
        <w:ind w:firstLine="0"/>
        <w:jc w:val="center"/>
        <w:rPr>
          <w:rFonts w:ascii="Times New Roman" w:hAnsi="Times New Roman" w:cs="Times New Roman"/>
          <w:sz w:val="24"/>
          <w:szCs w:val="24"/>
        </w:rPr>
      </w:pPr>
      <w:r w:rsidRPr="00C80DFB">
        <w:rPr>
          <w:rFonts w:ascii="Times New Roman" w:hAnsi="Times New Roman" w:cs="Times New Roman"/>
          <w:noProof/>
          <w:sz w:val="24"/>
          <w:szCs w:val="24"/>
        </w:rPr>
        <w:lastRenderedPageBreak/>
        <w:drawing>
          <wp:inline distT="0" distB="0" distL="0" distR="0" wp14:anchorId="31F5532A" wp14:editId="6C700ED1">
            <wp:extent cx="5212667" cy="2571750"/>
            <wp:effectExtent l="0" t="0" r="7620" b="0"/>
            <wp:docPr id="879563127" name="Picture 8795631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63127" name="Picture 1" descr="A screenshot of a computer program&#10;&#10;Description automatically generated"/>
                    <pic:cNvPicPr/>
                  </pic:nvPicPr>
                  <pic:blipFill>
                    <a:blip r:embed="rId16"/>
                    <a:stretch>
                      <a:fillRect/>
                    </a:stretch>
                  </pic:blipFill>
                  <pic:spPr>
                    <a:xfrm>
                      <a:off x="0" y="0"/>
                      <a:ext cx="5240850" cy="2585654"/>
                    </a:xfrm>
                    <a:prstGeom prst="rect">
                      <a:avLst/>
                    </a:prstGeom>
                  </pic:spPr>
                </pic:pic>
              </a:graphicData>
            </a:graphic>
          </wp:inline>
        </w:drawing>
      </w:r>
    </w:p>
    <w:p w14:paraId="05FFB779" w14:textId="77777777" w:rsidR="006C7C3F" w:rsidRDefault="006C7C3F" w:rsidP="006C7C3F">
      <w:pPr>
        <w:ind w:firstLine="0"/>
        <w:jc w:val="center"/>
        <w:rPr>
          <w:rFonts w:ascii="Times New Roman" w:hAnsi="Times New Roman" w:cs="Times New Roman"/>
          <w:sz w:val="18"/>
          <w:szCs w:val="18"/>
        </w:rPr>
      </w:pPr>
      <w:r w:rsidRPr="00923B17">
        <w:rPr>
          <w:rFonts w:ascii="Times New Roman" w:hAnsi="Times New Roman" w:cs="Times New Roman"/>
          <w:sz w:val="18"/>
          <w:szCs w:val="18"/>
        </w:rPr>
        <w:t xml:space="preserve">Figure </w:t>
      </w:r>
      <w:r>
        <w:rPr>
          <w:rFonts w:ascii="Times New Roman" w:hAnsi="Times New Roman" w:cs="Times New Roman"/>
          <w:sz w:val="18"/>
          <w:szCs w:val="18"/>
        </w:rPr>
        <w:t>2</w:t>
      </w:r>
      <w:r w:rsidRPr="00923B17">
        <w:rPr>
          <w:rFonts w:ascii="Times New Roman" w:hAnsi="Times New Roman" w:cs="Times New Roman"/>
          <w:sz w:val="18"/>
          <w:szCs w:val="18"/>
        </w:rPr>
        <w:t xml:space="preserve"> – </w:t>
      </w:r>
      <w:r>
        <w:rPr>
          <w:rFonts w:ascii="Times New Roman" w:hAnsi="Times New Roman" w:cs="Times New Roman"/>
          <w:sz w:val="18"/>
          <w:szCs w:val="18"/>
        </w:rPr>
        <w:t>Data Transformation result</w:t>
      </w:r>
    </w:p>
    <w:p w14:paraId="5EB75112" w14:textId="737B31E4" w:rsidR="00D041AA" w:rsidRDefault="001E21EB" w:rsidP="00C80DFB">
      <w:pPr>
        <w:ind w:firstLine="0"/>
        <w:jc w:val="center"/>
        <w:rPr>
          <w:rFonts w:ascii="Times New Roman" w:hAnsi="Times New Roman" w:cs="Times New Roman"/>
          <w:sz w:val="18"/>
          <w:szCs w:val="18"/>
        </w:rPr>
      </w:pPr>
      <w:r w:rsidRPr="001E21EB">
        <w:rPr>
          <w:rFonts w:ascii="Times New Roman" w:hAnsi="Times New Roman" w:cs="Times New Roman"/>
          <w:noProof/>
          <w:sz w:val="18"/>
          <w:szCs w:val="18"/>
        </w:rPr>
        <w:drawing>
          <wp:inline distT="0" distB="0" distL="0" distR="0" wp14:anchorId="5835FD20" wp14:editId="66348A99">
            <wp:extent cx="5943600" cy="1478915"/>
            <wp:effectExtent l="0" t="0" r="0" b="6985"/>
            <wp:docPr id="1633123179" name="Picture 16331231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3179" name="Picture 1" descr="A screenshot of a computer&#10;&#10;Description automatically generated"/>
                    <pic:cNvPicPr/>
                  </pic:nvPicPr>
                  <pic:blipFill>
                    <a:blip r:embed="rId17"/>
                    <a:stretch>
                      <a:fillRect/>
                    </a:stretch>
                  </pic:blipFill>
                  <pic:spPr>
                    <a:xfrm>
                      <a:off x="0" y="0"/>
                      <a:ext cx="5943600" cy="1478915"/>
                    </a:xfrm>
                    <a:prstGeom prst="rect">
                      <a:avLst/>
                    </a:prstGeom>
                  </pic:spPr>
                </pic:pic>
              </a:graphicData>
            </a:graphic>
          </wp:inline>
        </w:drawing>
      </w:r>
    </w:p>
    <w:p w14:paraId="2743C4B7" w14:textId="77777777" w:rsidR="00F77092" w:rsidRDefault="00F77092" w:rsidP="00C80DFB">
      <w:pPr>
        <w:ind w:firstLine="0"/>
        <w:jc w:val="center"/>
        <w:rPr>
          <w:rFonts w:ascii="Times New Roman" w:hAnsi="Times New Roman" w:cs="Times New Roman"/>
          <w:sz w:val="18"/>
          <w:szCs w:val="18"/>
        </w:rPr>
      </w:pPr>
    </w:p>
    <w:p w14:paraId="5E09AC34" w14:textId="68FA00B7" w:rsidR="001B4157" w:rsidRPr="00D91570" w:rsidRDefault="00786FB4" w:rsidP="00786FB4">
      <w:pPr>
        <w:pStyle w:val="Heading2"/>
        <w:rPr>
          <w:rFonts w:ascii="Times New Roman" w:hAnsi="Times New Roman" w:cs="Times New Roman"/>
          <w:sz w:val="24"/>
          <w:szCs w:val="24"/>
        </w:rPr>
      </w:pPr>
      <w:bookmarkStart w:id="293" w:name="_Toc152880094"/>
      <w:r w:rsidRPr="00D91570">
        <w:rPr>
          <w:rFonts w:ascii="Times New Roman" w:hAnsi="Times New Roman" w:cs="Times New Roman"/>
          <w:sz w:val="24"/>
          <w:szCs w:val="24"/>
        </w:rPr>
        <w:t>T</w:t>
      </w:r>
      <w:r w:rsidR="009E1EA3" w:rsidRPr="00D91570">
        <w:rPr>
          <w:rFonts w:ascii="Times New Roman" w:hAnsi="Times New Roman" w:cs="Times New Roman"/>
          <w:sz w:val="24"/>
          <w:szCs w:val="24"/>
        </w:rPr>
        <w:t>ools</w:t>
      </w:r>
      <w:bookmarkEnd w:id="293"/>
    </w:p>
    <w:p w14:paraId="42BA3EFD" w14:textId="3A0E55C7" w:rsidR="00786FB4" w:rsidRPr="00786FB4" w:rsidRDefault="00786FB4" w:rsidP="00786FB4">
      <w:pPr>
        <w:pStyle w:val="ListParagraph"/>
        <w:numPr>
          <w:ilvl w:val="0"/>
          <w:numId w:val="21"/>
        </w:numPr>
        <w:rPr>
          <w:rFonts w:ascii="Times New Roman" w:hAnsi="Times New Roman" w:cs="Times New Roman"/>
          <w:sz w:val="24"/>
          <w:szCs w:val="24"/>
        </w:rPr>
      </w:pPr>
      <w:proofErr w:type="spellStart"/>
      <w:r w:rsidRPr="00786FB4">
        <w:rPr>
          <w:rFonts w:ascii="Times New Roman" w:hAnsi="Times New Roman" w:cs="Times New Roman"/>
          <w:sz w:val="24"/>
          <w:szCs w:val="24"/>
        </w:rPr>
        <w:t>Jupyter</w:t>
      </w:r>
      <w:proofErr w:type="spellEnd"/>
      <w:r w:rsidRPr="00786FB4">
        <w:rPr>
          <w:rFonts w:ascii="Times New Roman" w:hAnsi="Times New Roman" w:cs="Times New Roman"/>
          <w:sz w:val="24"/>
          <w:szCs w:val="24"/>
        </w:rPr>
        <w:t xml:space="preserve"> notebook – Anaconda</w:t>
      </w:r>
      <w:r w:rsidR="00B6136C">
        <w:rPr>
          <w:rFonts w:ascii="Times New Roman" w:hAnsi="Times New Roman" w:cs="Times New Roman"/>
          <w:sz w:val="24"/>
          <w:szCs w:val="24"/>
        </w:rPr>
        <w:t xml:space="preserve"> – used for data wrangling</w:t>
      </w:r>
      <w:r w:rsidR="000C4753">
        <w:rPr>
          <w:rFonts w:ascii="Times New Roman" w:hAnsi="Times New Roman" w:cs="Times New Roman"/>
          <w:sz w:val="24"/>
          <w:szCs w:val="24"/>
        </w:rPr>
        <w:t xml:space="preserve"> and EDA.</w:t>
      </w:r>
    </w:p>
    <w:p w14:paraId="668E0F27" w14:textId="3E9F7C3E" w:rsidR="00786FB4" w:rsidRPr="00786FB4" w:rsidRDefault="00786FB4" w:rsidP="00786FB4">
      <w:pPr>
        <w:pStyle w:val="ListParagraph"/>
        <w:numPr>
          <w:ilvl w:val="0"/>
          <w:numId w:val="21"/>
        </w:numPr>
        <w:rPr>
          <w:rFonts w:ascii="Times New Roman" w:hAnsi="Times New Roman" w:cs="Times New Roman"/>
          <w:sz w:val="24"/>
          <w:szCs w:val="24"/>
        </w:rPr>
      </w:pPr>
      <w:r w:rsidRPr="00786FB4">
        <w:rPr>
          <w:rFonts w:ascii="Times New Roman" w:hAnsi="Times New Roman" w:cs="Times New Roman"/>
          <w:sz w:val="24"/>
          <w:szCs w:val="24"/>
        </w:rPr>
        <w:t>Snowflake</w:t>
      </w:r>
      <w:r w:rsidR="00D95AF0">
        <w:rPr>
          <w:rFonts w:ascii="Times New Roman" w:hAnsi="Times New Roman" w:cs="Times New Roman"/>
          <w:sz w:val="24"/>
          <w:szCs w:val="24"/>
        </w:rPr>
        <w:t xml:space="preserve"> – </w:t>
      </w:r>
      <w:r w:rsidR="000C4753">
        <w:rPr>
          <w:rFonts w:ascii="Times New Roman" w:hAnsi="Times New Roman" w:cs="Times New Roman"/>
          <w:sz w:val="24"/>
          <w:szCs w:val="24"/>
        </w:rPr>
        <w:t xml:space="preserve">To access and download the data. </w:t>
      </w:r>
      <w:r w:rsidR="00D95AF0">
        <w:rPr>
          <w:rFonts w:ascii="Times New Roman" w:hAnsi="Times New Roman" w:cs="Times New Roman"/>
          <w:sz w:val="24"/>
          <w:szCs w:val="24"/>
        </w:rPr>
        <w:t>SQL and Python workspaces</w:t>
      </w:r>
      <w:r w:rsidR="000C4753">
        <w:rPr>
          <w:rFonts w:ascii="Times New Roman" w:hAnsi="Times New Roman" w:cs="Times New Roman"/>
          <w:sz w:val="24"/>
          <w:szCs w:val="24"/>
        </w:rPr>
        <w:t xml:space="preserve"> to </w:t>
      </w:r>
      <w:r w:rsidR="00114591">
        <w:rPr>
          <w:rFonts w:ascii="Times New Roman" w:hAnsi="Times New Roman" w:cs="Times New Roman"/>
          <w:sz w:val="24"/>
          <w:szCs w:val="24"/>
        </w:rPr>
        <w:t>analyze the data.</w:t>
      </w:r>
    </w:p>
    <w:p w14:paraId="103A5E73" w14:textId="31945930" w:rsidR="00786FB4" w:rsidRDefault="00786FB4" w:rsidP="00786FB4">
      <w:pPr>
        <w:pStyle w:val="ListParagraph"/>
        <w:numPr>
          <w:ilvl w:val="0"/>
          <w:numId w:val="21"/>
        </w:numPr>
        <w:rPr>
          <w:rFonts w:ascii="Times New Roman" w:hAnsi="Times New Roman" w:cs="Times New Roman"/>
          <w:sz w:val="24"/>
          <w:szCs w:val="24"/>
        </w:rPr>
      </w:pPr>
      <w:r w:rsidRPr="00786FB4">
        <w:rPr>
          <w:rFonts w:ascii="Times New Roman" w:hAnsi="Times New Roman" w:cs="Times New Roman"/>
          <w:sz w:val="24"/>
          <w:szCs w:val="24"/>
        </w:rPr>
        <w:t>Tableau</w:t>
      </w:r>
      <w:r w:rsidR="00D95AF0">
        <w:rPr>
          <w:rFonts w:ascii="Times New Roman" w:hAnsi="Times New Roman" w:cs="Times New Roman"/>
          <w:sz w:val="24"/>
          <w:szCs w:val="24"/>
        </w:rPr>
        <w:t xml:space="preserve"> – for </w:t>
      </w:r>
      <w:r w:rsidR="00207B9C">
        <w:rPr>
          <w:rFonts w:ascii="Times New Roman" w:hAnsi="Times New Roman" w:cs="Times New Roman"/>
          <w:sz w:val="24"/>
          <w:szCs w:val="24"/>
        </w:rPr>
        <w:t xml:space="preserve">EDA and </w:t>
      </w:r>
      <w:r w:rsidR="00D95AF0">
        <w:rPr>
          <w:rFonts w:ascii="Times New Roman" w:hAnsi="Times New Roman" w:cs="Times New Roman"/>
          <w:sz w:val="24"/>
          <w:szCs w:val="24"/>
        </w:rPr>
        <w:t>data visualization</w:t>
      </w:r>
      <w:r w:rsidR="00B6136C">
        <w:rPr>
          <w:rFonts w:ascii="Times New Roman" w:hAnsi="Times New Roman" w:cs="Times New Roman"/>
          <w:sz w:val="24"/>
          <w:szCs w:val="24"/>
        </w:rPr>
        <w:t>.</w:t>
      </w:r>
    </w:p>
    <w:p w14:paraId="1DD27756" w14:textId="25FE68F2" w:rsidR="00073384" w:rsidRPr="00073384" w:rsidRDefault="00C33AB6" w:rsidP="00073384">
      <w:pPr>
        <w:rPr>
          <w:rFonts w:ascii="Times New Roman" w:hAnsi="Times New Roman" w:cs="Times New Roman"/>
          <w:sz w:val="24"/>
          <w:szCs w:val="24"/>
        </w:rPr>
      </w:pPr>
      <w:r>
        <w:rPr>
          <w:rFonts w:ascii="Times New Roman" w:hAnsi="Times New Roman" w:cs="Times New Roman"/>
          <w:sz w:val="24"/>
          <w:szCs w:val="24"/>
        </w:rPr>
        <w:t xml:space="preserve"> </w:t>
      </w:r>
    </w:p>
    <w:p w14:paraId="517114BD" w14:textId="77777777" w:rsidR="00A45337" w:rsidRDefault="00786FB4" w:rsidP="00A45337">
      <w:pPr>
        <w:pStyle w:val="Heading2"/>
        <w:rPr>
          <w:rFonts w:ascii="Times New Roman" w:hAnsi="Times New Roman" w:cs="Times New Roman"/>
          <w:sz w:val="24"/>
          <w:szCs w:val="24"/>
        </w:rPr>
      </w:pPr>
      <w:bookmarkStart w:id="294" w:name="_Toc152880095"/>
      <w:r w:rsidRPr="00D91570">
        <w:rPr>
          <w:rFonts w:ascii="Times New Roman" w:hAnsi="Times New Roman" w:cs="Times New Roman"/>
          <w:sz w:val="24"/>
          <w:szCs w:val="24"/>
        </w:rPr>
        <w:t>E</w:t>
      </w:r>
      <w:r w:rsidR="009E1EA3" w:rsidRPr="00D91570">
        <w:rPr>
          <w:rFonts w:ascii="Times New Roman" w:hAnsi="Times New Roman" w:cs="Times New Roman"/>
          <w:sz w:val="24"/>
          <w:szCs w:val="24"/>
        </w:rPr>
        <w:t>xploratory</w:t>
      </w:r>
      <w:r w:rsidR="00E60E48" w:rsidRPr="00D91570">
        <w:rPr>
          <w:rFonts w:ascii="Times New Roman" w:hAnsi="Times New Roman" w:cs="Times New Roman"/>
          <w:sz w:val="24"/>
          <w:szCs w:val="24"/>
        </w:rPr>
        <w:t xml:space="preserve"> D</w:t>
      </w:r>
      <w:r w:rsidR="009E1EA3" w:rsidRPr="00D91570">
        <w:rPr>
          <w:rFonts w:ascii="Times New Roman" w:hAnsi="Times New Roman" w:cs="Times New Roman"/>
          <w:sz w:val="24"/>
          <w:szCs w:val="24"/>
        </w:rPr>
        <w:t>ata</w:t>
      </w:r>
      <w:r w:rsidR="00E60E48" w:rsidRPr="00D91570">
        <w:rPr>
          <w:rFonts w:ascii="Times New Roman" w:hAnsi="Times New Roman" w:cs="Times New Roman"/>
          <w:sz w:val="24"/>
          <w:szCs w:val="24"/>
        </w:rPr>
        <w:t xml:space="preserve"> A</w:t>
      </w:r>
      <w:r w:rsidR="009E1EA3" w:rsidRPr="00D91570">
        <w:rPr>
          <w:rFonts w:ascii="Times New Roman" w:hAnsi="Times New Roman" w:cs="Times New Roman"/>
          <w:sz w:val="24"/>
          <w:szCs w:val="24"/>
        </w:rPr>
        <w:t>nalysis</w:t>
      </w:r>
      <w:r w:rsidR="004719A8" w:rsidRPr="00D91570">
        <w:rPr>
          <w:rFonts w:ascii="Times New Roman" w:hAnsi="Times New Roman" w:cs="Times New Roman"/>
          <w:sz w:val="24"/>
          <w:szCs w:val="24"/>
        </w:rPr>
        <w:t xml:space="preserve"> (EDA)</w:t>
      </w:r>
      <w:bookmarkEnd w:id="294"/>
    </w:p>
    <w:p w14:paraId="39C61D62" w14:textId="39ECDC8C" w:rsidR="00514D2F" w:rsidRDefault="003954BC" w:rsidP="0028604B">
      <w:pPr>
        <w:ind w:firstLine="0"/>
        <w:jc w:val="both"/>
        <w:rPr>
          <w:rFonts w:ascii="Times New Roman" w:hAnsi="Times New Roman" w:cs="Times New Roman"/>
          <w:sz w:val="24"/>
          <w:szCs w:val="24"/>
        </w:rPr>
      </w:pPr>
      <w:r>
        <w:rPr>
          <w:rFonts w:ascii="Times New Roman" w:hAnsi="Times New Roman" w:cs="Times New Roman"/>
          <w:sz w:val="24"/>
          <w:szCs w:val="24"/>
        </w:rPr>
        <w:t xml:space="preserve">The </w:t>
      </w:r>
      <w:r w:rsidR="00DD5344">
        <w:rPr>
          <w:rFonts w:ascii="Times New Roman" w:hAnsi="Times New Roman" w:cs="Times New Roman"/>
          <w:sz w:val="24"/>
          <w:szCs w:val="24"/>
        </w:rPr>
        <w:t xml:space="preserve">objective of the EDA was to understand the </w:t>
      </w:r>
      <w:r w:rsidR="00C33969">
        <w:rPr>
          <w:rFonts w:ascii="Times New Roman" w:hAnsi="Times New Roman" w:cs="Times New Roman"/>
          <w:sz w:val="24"/>
          <w:szCs w:val="24"/>
        </w:rPr>
        <w:t>relationship between the variables.</w:t>
      </w:r>
      <w:r w:rsidR="00026994">
        <w:rPr>
          <w:rFonts w:ascii="Times New Roman" w:hAnsi="Times New Roman" w:cs="Times New Roman"/>
          <w:sz w:val="24"/>
          <w:szCs w:val="24"/>
        </w:rPr>
        <w:t xml:space="preserve"> As the core problem is operational flaws</w:t>
      </w:r>
      <w:r w:rsidR="00DE5CE9">
        <w:rPr>
          <w:rFonts w:ascii="Times New Roman" w:hAnsi="Times New Roman" w:cs="Times New Roman"/>
          <w:sz w:val="24"/>
          <w:szCs w:val="24"/>
        </w:rPr>
        <w:t xml:space="preserve"> and </w:t>
      </w:r>
      <w:r w:rsidR="00114591">
        <w:rPr>
          <w:rFonts w:ascii="Times New Roman" w:hAnsi="Times New Roman" w:cs="Times New Roman"/>
          <w:sz w:val="24"/>
          <w:szCs w:val="24"/>
        </w:rPr>
        <w:t>the objective</w:t>
      </w:r>
      <w:r w:rsidR="00DE5CE9">
        <w:rPr>
          <w:rFonts w:ascii="Times New Roman" w:hAnsi="Times New Roman" w:cs="Times New Roman"/>
          <w:sz w:val="24"/>
          <w:szCs w:val="24"/>
        </w:rPr>
        <w:t xml:space="preserve"> is to re-</w:t>
      </w:r>
      <w:r w:rsidR="005D71C6">
        <w:rPr>
          <w:rFonts w:ascii="Times New Roman" w:hAnsi="Times New Roman" w:cs="Times New Roman"/>
          <w:sz w:val="24"/>
          <w:szCs w:val="24"/>
        </w:rPr>
        <w:t xml:space="preserve">structure the </w:t>
      </w:r>
      <w:r w:rsidR="005F5283">
        <w:rPr>
          <w:rFonts w:ascii="Times New Roman" w:hAnsi="Times New Roman" w:cs="Times New Roman"/>
          <w:sz w:val="24"/>
          <w:szCs w:val="24"/>
        </w:rPr>
        <w:t xml:space="preserve">baggage </w:t>
      </w:r>
      <w:r w:rsidR="005D71C6">
        <w:rPr>
          <w:rFonts w:ascii="Times New Roman" w:hAnsi="Times New Roman" w:cs="Times New Roman"/>
          <w:sz w:val="24"/>
          <w:szCs w:val="24"/>
        </w:rPr>
        <w:t>operational flow</w:t>
      </w:r>
      <w:r w:rsidR="00026994">
        <w:rPr>
          <w:rFonts w:ascii="Times New Roman" w:hAnsi="Times New Roman" w:cs="Times New Roman"/>
          <w:sz w:val="24"/>
          <w:szCs w:val="24"/>
        </w:rPr>
        <w:t xml:space="preserve"> it is </w:t>
      </w:r>
      <w:r w:rsidR="00026994">
        <w:rPr>
          <w:rFonts w:ascii="Times New Roman" w:hAnsi="Times New Roman" w:cs="Times New Roman"/>
          <w:sz w:val="24"/>
          <w:szCs w:val="24"/>
        </w:rPr>
        <w:lastRenderedPageBreak/>
        <w:t>important</w:t>
      </w:r>
      <w:r w:rsidR="000D741A">
        <w:rPr>
          <w:rFonts w:ascii="Times New Roman" w:hAnsi="Times New Roman" w:cs="Times New Roman"/>
          <w:sz w:val="24"/>
          <w:szCs w:val="24"/>
        </w:rPr>
        <w:t xml:space="preserve"> to perform EDA</w:t>
      </w:r>
      <w:r w:rsidR="00C33969">
        <w:rPr>
          <w:rFonts w:ascii="Times New Roman" w:hAnsi="Times New Roman" w:cs="Times New Roman"/>
          <w:sz w:val="24"/>
          <w:szCs w:val="24"/>
        </w:rPr>
        <w:t xml:space="preserve"> </w:t>
      </w:r>
      <w:r w:rsidR="000D741A">
        <w:rPr>
          <w:rFonts w:ascii="Times New Roman" w:hAnsi="Times New Roman" w:cs="Times New Roman"/>
          <w:sz w:val="24"/>
          <w:szCs w:val="24"/>
        </w:rPr>
        <w:t xml:space="preserve">in-depth as it would give </w:t>
      </w:r>
      <w:proofErr w:type="gramStart"/>
      <w:r w:rsidR="000D741A">
        <w:rPr>
          <w:rFonts w:ascii="Times New Roman" w:hAnsi="Times New Roman" w:cs="Times New Roman"/>
          <w:sz w:val="24"/>
          <w:szCs w:val="24"/>
        </w:rPr>
        <w:t>many</w:t>
      </w:r>
      <w:proofErr w:type="gramEnd"/>
      <w:r w:rsidR="000D741A">
        <w:rPr>
          <w:rFonts w:ascii="Times New Roman" w:hAnsi="Times New Roman" w:cs="Times New Roman"/>
          <w:sz w:val="24"/>
          <w:szCs w:val="24"/>
        </w:rPr>
        <w:t xml:space="preserve"> insights </w:t>
      </w:r>
      <w:r w:rsidR="005F5283">
        <w:rPr>
          <w:rFonts w:ascii="Times New Roman" w:hAnsi="Times New Roman" w:cs="Times New Roman"/>
          <w:sz w:val="24"/>
          <w:szCs w:val="24"/>
        </w:rPr>
        <w:t>from the</w:t>
      </w:r>
      <w:r w:rsidR="000D741A">
        <w:rPr>
          <w:rFonts w:ascii="Times New Roman" w:hAnsi="Times New Roman" w:cs="Times New Roman"/>
          <w:sz w:val="24"/>
          <w:szCs w:val="24"/>
        </w:rPr>
        <w:t xml:space="preserve"> façade area. Also</w:t>
      </w:r>
      <w:r w:rsidR="00837349">
        <w:rPr>
          <w:rFonts w:ascii="Times New Roman" w:hAnsi="Times New Roman" w:cs="Times New Roman"/>
          <w:sz w:val="24"/>
          <w:szCs w:val="24"/>
        </w:rPr>
        <w:t>, all t</w:t>
      </w:r>
      <w:r w:rsidR="00DF3FEA">
        <w:rPr>
          <w:rFonts w:ascii="Times New Roman" w:hAnsi="Times New Roman" w:cs="Times New Roman"/>
          <w:sz w:val="24"/>
          <w:szCs w:val="24"/>
        </w:rPr>
        <w:t xml:space="preserve">he </w:t>
      </w:r>
      <w:r w:rsidR="006E3E01">
        <w:rPr>
          <w:rFonts w:ascii="Times New Roman" w:hAnsi="Times New Roman" w:cs="Times New Roman"/>
          <w:sz w:val="24"/>
          <w:szCs w:val="24"/>
        </w:rPr>
        <w:t xml:space="preserve">variables </w:t>
      </w:r>
      <w:r w:rsidR="00837349">
        <w:rPr>
          <w:rFonts w:ascii="Times New Roman" w:hAnsi="Times New Roman" w:cs="Times New Roman"/>
          <w:sz w:val="24"/>
          <w:szCs w:val="24"/>
        </w:rPr>
        <w:t>are in</w:t>
      </w:r>
      <w:r w:rsidR="006E3E01">
        <w:rPr>
          <w:rFonts w:ascii="Times New Roman" w:hAnsi="Times New Roman" w:cs="Times New Roman"/>
          <w:sz w:val="24"/>
          <w:szCs w:val="24"/>
        </w:rPr>
        <w:t xml:space="preserve"> integer, </w:t>
      </w:r>
      <w:r w:rsidR="0028604B">
        <w:rPr>
          <w:rFonts w:ascii="Times New Roman" w:hAnsi="Times New Roman" w:cs="Times New Roman"/>
          <w:sz w:val="24"/>
          <w:szCs w:val="24"/>
        </w:rPr>
        <w:t>string,</w:t>
      </w:r>
      <w:r w:rsidR="006E3E01">
        <w:rPr>
          <w:rFonts w:ascii="Times New Roman" w:hAnsi="Times New Roman" w:cs="Times New Roman"/>
          <w:sz w:val="24"/>
          <w:szCs w:val="24"/>
        </w:rPr>
        <w:t xml:space="preserve"> </w:t>
      </w:r>
      <w:proofErr w:type="gramStart"/>
      <w:r w:rsidR="006E3E01">
        <w:rPr>
          <w:rFonts w:ascii="Times New Roman" w:hAnsi="Times New Roman" w:cs="Times New Roman"/>
          <w:sz w:val="24"/>
          <w:szCs w:val="24"/>
        </w:rPr>
        <w:t>date</w:t>
      </w:r>
      <w:proofErr w:type="gramEnd"/>
      <w:r w:rsidR="006E3E01">
        <w:rPr>
          <w:rFonts w:ascii="Times New Roman" w:hAnsi="Times New Roman" w:cs="Times New Roman"/>
          <w:sz w:val="24"/>
          <w:szCs w:val="24"/>
        </w:rPr>
        <w:t xml:space="preserve"> and time stamp</w:t>
      </w:r>
      <w:r w:rsidR="00DF3FEA">
        <w:rPr>
          <w:rFonts w:ascii="Times New Roman" w:hAnsi="Times New Roman" w:cs="Times New Roman"/>
          <w:sz w:val="24"/>
          <w:szCs w:val="24"/>
        </w:rPr>
        <w:t xml:space="preserve"> format</w:t>
      </w:r>
      <w:r w:rsidR="00EC08B4">
        <w:rPr>
          <w:rFonts w:ascii="Times New Roman" w:hAnsi="Times New Roman" w:cs="Times New Roman"/>
          <w:sz w:val="24"/>
          <w:szCs w:val="24"/>
        </w:rPr>
        <w:t>, hence the usual EDA methods cannot be applied where correlation is analyzed between variables.</w:t>
      </w:r>
      <w:r w:rsidR="00DF3FEA">
        <w:rPr>
          <w:rFonts w:ascii="Times New Roman" w:hAnsi="Times New Roman" w:cs="Times New Roman"/>
          <w:sz w:val="24"/>
          <w:szCs w:val="24"/>
        </w:rPr>
        <w:t xml:space="preserve"> </w:t>
      </w:r>
      <w:r w:rsidR="00901A9D">
        <w:rPr>
          <w:rFonts w:ascii="Times New Roman" w:hAnsi="Times New Roman" w:cs="Times New Roman"/>
          <w:sz w:val="24"/>
          <w:szCs w:val="24"/>
        </w:rPr>
        <w:t>We</w:t>
      </w:r>
      <w:r w:rsidR="00764FBB">
        <w:rPr>
          <w:rFonts w:ascii="Times New Roman" w:hAnsi="Times New Roman" w:cs="Times New Roman"/>
          <w:sz w:val="24"/>
          <w:szCs w:val="24"/>
        </w:rPr>
        <w:t xml:space="preserve"> </w:t>
      </w:r>
      <w:r w:rsidR="0062680E">
        <w:rPr>
          <w:rFonts w:ascii="Times New Roman" w:hAnsi="Times New Roman" w:cs="Times New Roman"/>
          <w:sz w:val="24"/>
          <w:szCs w:val="24"/>
        </w:rPr>
        <w:t xml:space="preserve">made a different approach in this step. The values of the variable </w:t>
      </w:r>
      <w:r w:rsidR="0062680E" w:rsidRPr="009B5DC8">
        <w:rPr>
          <w:rFonts w:ascii="Times New Roman" w:hAnsi="Times New Roman" w:cs="Times New Roman"/>
          <w:sz w:val="24"/>
          <w:szCs w:val="24"/>
        </w:rPr>
        <w:t>SF_LOAD_TMS</w:t>
      </w:r>
      <w:r w:rsidR="0062680E">
        <w:rPr>
          <w:rFonts w:ascii="Times New Roman" w:hAnsi="Times New Roman" w:cs="Times New Roman"/>
          <w:sz w:val="24"/>
          <w:szCs w:val="24"/>
        </w:rPr>
        <w:t xml:space="preserve"> are </w:t>
      </w:r>
      <w:r w:rsidR="00502C73">
        <w:rPr>
          <w:rFonts w:ascii="Times New Roman" w:hAnsi="Times New Roman" w:cs="Times New Roman"/>
          <w:sz w:val="24"/>
          <w:szCs w:val="24"/>
        </w:rPr>
        <w:t>the same</w:t>
      </w:r>
      <w:r w:rsidR="0062680E">
        <w:rPr>
          <w:rFonts w:ascii="Times New Roman" w:hAnsi="Times New Roman" w:cs="Times New Roman"/>
          <w:sz w:val="24"/>
          <w:szCs w:val="24"/>
        </w:rPr>
        <w:t xml:space="preserve"> for all t</w:t>
      </w:r>
      <w:r w:rsidR="0097199A">
        <w:rPr>
          <w:rFonts w:ascii="Times New Roman" w:hAnsi="Times New Roman" w:cs="Times New Roman"/>
          <w:sz w:val="24"/>
          <w:szCs w:val="24"/>
        </w:rPr>
        <w:t xml:space="preserve">he flights which made it </w:t>
      </w:r>
      <w:r w:rsidR="00DD1B59">
        <w:rPr>
          <w:rFonts w:ascii="Times New Roman" w:hAnsi="Times New Roman" w:cs="Times New Roman"/>
          <w:sz w:val="24"/>
          <w:szCs w:val="24"/>
        </w:rPr>
        <w:t>insignificant.</w:t>
      </w:r>
      <w:r w:rsidR="0097199A">
        <w:rPr>
          <w:rFonts w:ascii="Times New Roman" w:hAnsi="Times New Roman" w:cs="Times New Roman"/>
          <w:sz w:val="24"/>
          <w:szCs w:val="24"/>
        </w:rPr>
        <w:t xml:space="preserve"> </w:t>
      </w:r>
      <w:r w:rsidR="00DD1B59">
        <w:rPr>
          <w:rFonts w:ascii="Times New Roman" w:hAnsi="Times New Roman" w:cs="Times New Roman"/>
          <w:sz w:val="24"/>
          <w:szCs w:val="24"/>
        </w:rPr>
        <w:t>Using the other variables</w:t>
      </w:r>
      <w:r w:rsidR="00EB1B22">
        <w:rPr>
          <w:rFonts w:ascii="Times New Roman" w:hAnsi="Times New Roman" w:cs="Times New Roman"/>
          <w:sz w:val="24"/>
          <w:szCs w:val="24"/>
        </w:rPr>
        <w:t xml:space="preserve">, the below visualizations are created to understand the relationship between bags count, destination, </w:t>
      </w:r>
      <w:proofErr w:type="gramStart"/>
      <w:r w:rsidR="00EB1B22">
        <w:rPr>
          <w:rFonts w:ascii="Times New Roman" w:hAnsi="Times New Roman" w:cs="Times New Roman"/>
          <w:sz w:val="24"/>
          <w:szCs w:val="24"/>
        </w:rPr>
        <w:t>date</w:t>
      </w:r>
      <w:proofErr w:type="gramEnd"/>
      <w:r w:rsidR="00EB1B22">
        <w:rPr>
          <w:rFonts w:ascii="Times New Roman" w:hAnsi="Times New Roman" w:cs="Times New Roman"/>
          <w:sz w:val="24"/>
          <w:szCs w:val="24"/>
        </w:rPr>
        <w:t xml:space="preserve"> and time.</w:t>
      </w:r>
    </w:p>
    <w:p w14:paraId="4A8C38D8" w14:textId="77777777" w:rsidR="00901A9D" w:rsidRDefault="00901A9D" w:rsidP="0028604B">
      <w:pPr>
        <w:ind w:firstLine="0"/>
        <w:jc w:val="both"/>
        <w:rPr>
          <w:rFonts w:ascii="Times New Roman" w:hAnsi="Times New Roman" w:cs="Times New Roman"/>
          <w:sz w:val="24"/>
          <w:szCs w:val="24"/>
        </w:rPr>
      </w:pPr>
    </w:p>
    <w:p w14:paraId="68003E8B" w14:textId="49EC9113" w:rsidR="00EB1B22" w:rsidRPr="00EB1B22" w:rsidRDefault="00EB1B22" w:rsidP="00EB1B22">
      <w:pPr>
        <w:pStyle w:val="Heading3"/>
        <w:rPr>
          <w:rFonts w:ascii="Times New Roman" w:hAnsi="Times New Roman" w:cs="Times New Roman"/>
          <w:i w:val="0"/>
          <w:iCs w:val="0"/>
          <w:sz w:val="24"/>
          <w:szCs w:val="24"/>
        </w:rPr>
      </w:pPr>
      <w:bookmarkStart w:id="295" w:name="_Toc152880096"/>
      <w:r>
        <w:rPr>
          <w:rFonts w:ascii="Times New Roman" w:hAnsi="Times New Roman" w:cs="Times New Roman"/>
          <w:i w:val="0"/>
          <w:iCs w:val="0"/>
          <w:sz w:val="24"/>
          <w:szCs w:val="24"/>
        </w:rPr>
        <w:t>Total Bags</w:t>
      </w:r>
      <w:bookmarkEnd w:id="295"/>
    </w:p>
    <w:p w14:paraId="0CEB7149" w14:textId="428E8FD2" w:rsidR="00881E32" w:rsidRDefault="00502C73" w:rsidP="00EB1B22">
      <w:pPr>
        <w:ind w:firstLine="0"/>
        <w:rPr>
          <w:rFonts w:ascii="Times New Roman" w:hAnsi="Times New Roman" w:cs="Times New Roman"/>
          <w:sz w:val="24"/>
          <w:szCs w:val="24"/>
        </w:rPr>
      </w:pPr>
      <w:r>
        <w:rPr>
          <w:rFonts w:ascii="Times New Roman" w:hAnsi="Times New Roman" w:cs="Times New Roman"/>
          <w:sz w:val="24"/>
          <w:szCs w:val="24"/>
        </w:rPr>
        <w:t>This visualization</w:t>
      </w:r>
      <w:r w:rsidR="00040C94">
        <w:rPr>
          <w:rFonts w:ascii="Times New Roman" w:hAnsi="Times New Roman" w:cs="Times New Roman"/>
          <w:sz w:val="24"/>
          <w:szCs w:val="24"/>
        </w:rPr>
        <w:t xml:space="preserve"> </w:t>
      </w:r>
      <w:r w:rsidR="00CF320D">
        <w:rPr>
          <w:rFonts w:ascii="Times New Roman" w:hAnsi="Times New Roman" w:cs="Times New Roman"/>
          <w:sz w:val="24"/>
          <w:szCs w:val="24"/>
        </w:rPr>
        <w:t xml:space="preserve">in </w:t>
      </w:r>
      <w:proofErr w:type="gramStart"/>
      <w:r w:rsidR="00CF320D">
        <w:rPr>
          <w:rFonts w:ascii="Times New Roman" w:hAnsi="Times New Roman" w:cs="Times New Roman"/>
          <w:sz w:val="24"/>
          <w:szCs w:val="24"/>
        </w:rPr>
        <w:t>the figure</w:t>
      </w:r>
      <w:proofErr w:type="gramEnd"/>
      <w:r w:rsidR="00CF320D">
        <w:rPr>
          <w:rFonts w:ascii="Times New Roman" w:hAnsi="Times New Roman" w:cs="Times New Roman"/>
          <w:sz w:val="24"/>
          <w:szCs w:val="24"/>
        </w:rPr>
        <w:t xml:space="preserve"> 3, below </w:t>
      </w:r>
      <w:r w:rsidR="00793D9D">
        <w:rPr>
          <w:rFonts w:ascii="Times New Roman" w:hAnsi="Times New Roman" w:cs="Times New Roman"/>
          <w:sz w:val="24"/>
          <w:szCs w:val="24"/>
        </w:rPr>
        <w:t>depicts th</w:t>
      </w:r>
      <w:r w:rsidR="00BE76DB">
        <w:rPr>
          <w:rFonts w:ascii="Times New Roman" w:hAnsi="Times New Roman" w:cs="Times New Roman"/>
          <w:sz w:val="24"/>
          <w:szCs w:val="24"/>
        </w:rPr>
        <w:t xml:space="preserve">e count of bags </w:t>
      </w:r>
      <w:r w:rsidR="00B84501">
        <w:rPr>
          <w:rFonts w:ascii="Times New Roman" w:hAnsi="Times New Roman" w:cs="Times New Roman"/>
          <w:sz w:val="24"/>
          <w:szCs w:val="24"/>
        </w:rPr>
        <w:t>loaded in</w:t>
      </w:r>
      <w:r w:rsidR="00BE76DB">
        <w:rPr>
          <w:rFonts w:ascii="Times New Roman" w:hAnsi="Times New Roman" w:cs="Times New Roman"/>
          <w:sz w:val="24"/>
          <w:szCs w:val="24"/>
        </w:rPr>
        <w:t xml:space="preserve"> </w:t>
      </w:r>
      <w:r w:rsidR="00443F8B">
        <w:rPr>
          <w:rFonts w:ascii="Times New Roman" w:hAnsi="Times New Roman" w:cs="Times New Roman"/>
          <w:sz w:val="24"/>
          <w:szCs w:val="24"/>
        </w:rPr>
        <w:t>all</w:t>
      </w:r>
      <w:r w:rsidR="00BE76DB">
        <w:rPr>
          <w:rFonts w:ascii="Times New Roman" w:hAnsi="Times New Roman" w:cs="Times New Roman"/>
          <w:sz w:val="24"/>
          <w:szCs w:val="24"/>
        </w:rPr>
        <w:t xml:space="preserve"> flight </w:t>
      </w:r>
      <w:r w:rsidR="003136C5">
        <w:rPr>
          <w:rFonts w:ascii="Times New Roman" w:hAnsi="Times New Roman" w:cs="Times New Roman"/>
          <w:sz w:val="24"/>
          <w:szCs w:val="24"/>
        </w:rPr>
        <w:t xml:space="preserve">from </w:t>
      </w:r>
      <w:r w:rsidR="00A06A3A">
        <w:rPr>
          <w:rFonts w:ascii="Times New Roman" w:hAnsi="Times New Roman" w:cs="Times New Roman"/>
          <w:sz w:val="24"/>
          <w:szCs w:val="24"/>
        </w:rPr>
        <w:t>each airport</w:t>
      </w:r>
      <w:r w:rsidR="00432EE9">
        <w:rPr>
          <w:rFonts w:ascii="Times New Roman" w:hAnsi="Times New Roman" w:cs="Times New Roman"/>
          <w:sz w:val="24"/>
          <w:szCs w:val="24"/>
        </w:rPr>
        <w:t xml:space="preserve">. </w:t>
      </w:r>
      <w:r w:rsidR="004203D7">
        <w:rPr>
          <w:rFonts w:ascii="Times New Roman" w:hAnsi="Times New Roman" w:cs="Times New Roman"/>
          <w:sz w:val="24"/>
          <w:szCs w:val="24"/>
        </w:rPr>
        <w:t xml:space="preserve">Most number of bags </w:t>
      </w:r>
      <w:proofErr w:type="gramStart"/>
      <w:r w:rsidR="004203D7">
        <w:rPr>
          <w:rFonts w:ascii="Times New Roman" w:hAnsi="Times New Roman" w:cs="Times New Roman"/>
          <w:sz w:val="24"/>
          <w:szCs w:val="24"/>
        </w:rPr>
        <w:t>are flown</w:t>
      </w:r>
      <w:proofErr w:type="gramEnd"/>
      <w:r w:rsidR="004203D7">
        <w:rPr>
          <w:rFonts w:ascii="Times New Roman" w:hAnsi="Times New Roman" w:cs="Times New Roman"/>
          <w:sz w:val="24"/>
          <w:szCs w:val="24"/>
        </w:rPr>
        <w:t xml:space="preserve"> to DFW international airport and </w:t>
      </w:r>
      <w:r w:rsidR="00901A9D">
        <w:rPr>
          <w:rFonts w:ascii="Times New Roman" w:hAnsi="Times New Roman" w:cs="Times New Roman"/>
          <w:sz w:val="24"/>
          <w:szCs w:val="24"/>
        </w:rPr>
        <w:t xml:space="preserve">from DFW international airport to various destinations primarily to Miami, </w:t>
      </w:r>
      <w:r w:rsidR="00462258">
        <w:rPr>
          <w:rFonts w:ascii="Times New Roman" w:hAnsi="Times New Roman" w:cs="Times New Roman"/>
          <w:sz w:val="24"/>
          <w:szCs w:val="24"/>
        </w:rPr>
        <w:t xml:space="preserve">New York, </w:t>
      </w:r>
      <w:r w:rsidR="003531BB">
        <w:rPr>
          <w:rFonts w:ascii="Times New Roman" w:hAnsi="Times New Roman" w:cs="Times New Roman"/>
          <w:sz w:val="24"/>
          <w:szCs w:val="24"/>
        </w:rPr>
        <w:t>Chicago, Los Angeles and Pheonix cities.</w:t>
      </w:r>
    </w:p>
    <w:p w14:paraId="06B71026" w14:textId="77777777" w:rsidR="006C7C3F" w:rsidRDefault="006C7C3F" w:rsidP="006C7C3F">
      <w:pPr>
        <w:ind w:firstLine="0"/>
        <w:jc w:val="center"/>
        <w:rPr>
          <w:rFonts w:ascii="Times New Roman" w:hAnsi="Times New Roman" w:cs="Times New Roman"/>
          <w:sz w:val="18"/>
          <w:szCs w:val="18"/>
        </w:rPr>
      </w:pPr>
      <w:r w:rsidRPr="00923B17">
        <w:rPr>
          <w:rFonts w:ascii="Times New Roman" w:hAnsi="Times New Roman" w:cs="Times New Roman"/>
          <w:sz w:val="18"/>
          <w:szCs w:val="18"/>
        </w:rPr>
        <w:t xml:space="preserve">Figure </w:t>
      </w:r>
      <w:r>
        <w:rPr>
          <w:rFonts w:ascii="Times New Roman" w:hAnsi="Times New Roman" w:cs="Times New Roman"/>
          <w:sz w:val="18"/>
          <w:szCs w:val="18"/>
        </w:rPr>
        <w:t>3</w:t>
      </w:r>
      <w:r w:rsidRPr="00923B17">
        <w:rPr>
          <w:rFonts w:ascii="Times New Roman" w:hAnsi="Times New Roman" w:cs="Times New Roman"/>
          <w:sz w:val="18"/>
          <w:szCs w:val="18"/>
        </w:rPr>
        <w:t xml:space="preserve"> – </w:t>
      </w:r>
      <w:r>
        <w:rPr>
          <w:rFonts w:ascii="Times New Roman" w:hAnsi="Times New Roman" w:cs="Times New Roman"/>
          <w:sz w:val="18"/>
          <w:szCs w:val="18"/>
        </w:rPr>
        <w:t>Total bags count for each destination from primary airports.</w:t>
      </w:r>
    </w:p>
    <w:p w14:paraId="54DA0F83" w14:textId="341C7D6A" w:rsidR="00881E32" w:rsidRDefault="00190566" w:rsidP="00881E32">
      <w:pPr>
        <w:ind w:firstLine="0"/>
        <w:jc w:val="center"/>
      </w:pPr>
      <w:r w:rsidRPr="00190566">
        <w:rPr>
          <w:noProof/>
        </w:rPr>
        <w:drawing>
          <wp:inline distT="0" distB="0" distL="0" distR="0" wp14:anchorId="44041829" wp14:editId="73CC6A48">
            <wp:extent cx="5943600" cy="3602990"/>
            <wp:effectExtent l="0" t="0" r="0" b="0"/>
            <wp:docPr id="1844585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85228" name="Picture 1" descr="A screenshot of a computer&#10;&#10;Description automatically generated"/>
                    <pic:cNvPicPr/>
                  </pic:nvPicPr>
                  <pic:blipFill>
                    <a:blip r:embed="rId18"/>
                    <a:stretch>
                      <a:fillRect/>
                    </a:stretch>
                  </pic:blipFill>
                  <pic:spPr>
                    <a:xfrm>
                      <a:off x="0" y="0"/>
                      <a:ext cx="5943600" cy="3602990"/>
                    </a:xfrm>
                    <a:prstGeom prst="rect">
                      <a:avLst/>
                    </a:prstGeom>
                  </pic:spPr>
                </pic:pic>
              </a:graphicData>
            </a:graphic>
          </wp:inline>
        </w:drawing>
      </w:r>
    </w:p>
    <w:p w14:paraId="59283F03" w14:textId="74781199" w:rsidR="00B94105" w:rsidRDefault="00B94105" w:rsidP="00B94105">
      <w:pPr>
        <w:pStyle w:val="Heading3"/>
        <w:rPr>
          <w:rFonts w:ascii="Times New Roman" w:hAnsi="Times New Roman" w:cs="Times New Roman"/>
          <w:i w:val="0"/>
          <w:iCs w:val="0"/>
          <w:sz w:val="24"/>
          <w:szCs w:val="24"/>
        </w:rPr>
      </w:pPr>
      <w:bookmarkStart w:id="296" w:name="_Toc152880097"/>
      <w:r>
        <w:rPr>
          <w:rFonts w:ascii="Times New Roman" w:hAnsi="Times New Roman" w:cs="Times New Roman"/>
          <w:i w:val="0"/>
          <w:iCs w:val="0"/>
          <w:sz w:val="24"/>
          <w:szCs w:val="24"/>
        </w:rPr>
        <w:lastRenderedPageBreak/>
        <w:t>Total Bags</w:t>
      </w:r>
      <w:r w:rsidR="00756F79">
        <w:rPr>
          <w:rFonts w:ascii="Times New Roman" w:hAnsi="Times New Roman" w:cs="Times New Roman"/>
          <w:i w:val="0"/>
          <w:iCs w:val="0"/>
          <w:sz w:val="24"/>
          <w:szCs w:val="24"/>
        </w:rPr>
        <w:t xml:space="preserve"> count </w:t>
      </w:r>
      <w:r w:rsidR="0068531C">
        <w:rPr>
          <w:rFonts w:ascii="Times New Roman" w:hAnsi="Times New Roman" w:cs="Times New Roman"/>
          <w:i w:val="0"/>
          <w:iCs w:val="0"/>
          <w:sz w:val="24"/>
          <w:szCs w:val="24"/>
        </w:rPr>
        <w:t>at</w:t>
      </w:r>
      <w:r w:rsidR="00756F79">
        <w:rPr>
          <w:rFonts w:ascii="Times New Roman" w:hAnsi="Times New Roman" w:cs="Times New Roman"/>
          <w:i w:val="0"/>
          <w:iCs w:val="0"/>
          <w:sz w:val="24"/>
          <w:szCs w:val="24"/>
        </w:rPr>
        <w:t xml:space="preserve"> each station</w:t>
      </w:r>
      <w:r w:rsidR="000F3047">
        <w:rPr>
          <w:rFonts w:ascii="Times New Roman" w:hAnsi="Times New Roman" w:cs="Times New Roman"/>
          <w:i w:val="0"/>
          <w:iCs w:val="0"/>
          <w:sz w:val="24"/>
          <w:szCs w:val="24"/>
        </w:rPr>
        <w:t>.</w:t>
      </w:r>
      <w:bookmarkEnd w:id="296"/>
    </w:p>
    <w:p w14:paraId="3851F6AF" w14:textId="5146E5A8" w:rsidR="000F3047" w:rsidRDefault="00BE0E9F" w:rsidP="000F3047">
      <w:pPr>
        <w:ind w:firstLine="0"/>
        <w:jc w:val="both"/>
        <w:rPr>
          <w:rFonts w:ascii="Times New Roman" w:hAnsi="Times New Roman" w:cs="Times New Roman"/>
          <w:sz w:val="24"/>
          <w:szCs w:val="24"/>
        </w:rPr>
      </w:pPr>
      <w:r>
        <w:rPr>
          <w:rFonts w:ascii="Times New Roman" w:hAnsi="Times New Roman" w:cs="Times New Roman"/>
          <w:sz w:val="24"/>
          <w:szCs w:val="24"/>
        </w:rPr>
        <w:t xml:space="preserve">In figure 4, total bag count for both international and domestic flights at major airports. DFW has the highest bag count followed by Miami International Airport. </w:t>
      </w:r>
      <w:r w:rsidR="000F3047" w:rsidRPr="00EA7FCB">
        <w:rPr>
          <w:rFonts w:ascii="Times New Roman" w:hAnsi="Times New Roman" w:cs="Times New Roman"/>
          <w:sz w:val="24"/>
          <w:szCs w:val="24"/>
        </w:rPr>
        <w:t xml:space="preserve">The total number of bags per station </w:t>
      </w:r>
      <w:proofErr w:type="gramStart"/>
      <w:r w:rsidR="007D01E7">
        <w:rPr>
          <w:rFonts w:ascii="Times New Roman" w:hAnsi="Times New Roman" w:cs="Times New Roman"/>
          <w:sz w:val="24"/>
          <w:szCs w:val="24"/>
        </w:rPr>
        <w:t>is depicted</w:t>
      </w:r>
      <w:proofErr w:type="gramEnd"/>
      <w:r w:rsidR="000F3047" w:rsidRPr="00EA7FCB">
        <w:rPr>
          <w:rFonts w:ascii="Times New Roman" w:hAnsi="Times New Roman" w:cs="Times New Roman"/>
          <w:sz w:val="24"/>
          <w:szCs w:val="24"/>
        </w:rPr>
        <w:t xml:space="preserve"> in the bar chart</w:t>
      </w:r>
      <w:r w:rsidR="00CF320D">
        <w:rPr>
          <w:rFonts w:ascii="Times New Roman" w:hAnsi="Times New Roman" w:cs="Times New Roman"/>
          <w:sz w:val="24"/>
          <w:szCs w:val="24"/>
        </w:rPr>
        <w:t xml:space="preserve">, figure </w:t>
      </w:r>
      <w:r w:rsidR="005A006E">
        <w:rPr>
          <w:rFonts w:ascii="Times New Roman" w:hAnsi="Times New Roman" w:cs="Times New Roman"/>
          <w:sz w:val="24"/>
          <w:szCs w:val="24"/>
        </w:rPr>
        <w:t>5</w:t>
      </w:r>
      <w:r w:rsidR="000F3047" w:rsidRPr="00EA7FCB">
        <w:rPr>
          <w:rFonts w:ascii="Times New Roman" w:hAnsi="Times New Roman" w:cs="Times New Roman"/>
          <w:sz w:val="24"/>
          <w:szCs w:val="24"/>
        </w:rPr>
        <w:t xml:space="preserve">, and the findings indicate that, when compared to other airports, DFW airport has the largest number, with Miami airport coming in second. As a result, the amount of luggage at the airports in Charlotte, Chicago, and Lux differs </w:t>
      </w:r>
      <w:proofErr w:type="gramStart"/>
      <w:r w:rsidR="000F3047" w:rsidRPr="00EA7FCB">
        <w:rPr>
          <w:rFonts w:ascii="Times New Roman" w:hAnsi="Times New Roman" w:cs="Times New Roman"/>
          <w:sz w:val="24"/>
          <w:szCs w:val="24"/>
        </w:rPr>
        <w:t>very little</w:t>
      </w:r>
      <w:proofErr w:type="gramEnd"/>
      <w:r w:rsidR="000F3047" w:rsidRPr="00EA7FCB">
        <w:rPr>
          <w:rFonts w:ascii="Times New Roman" w:hAnsi="Times New Roman" w:cs="Times New Roman"/>
          <w:sz w:val="24"/>
          <w:szCs w:val="24"/>
        </w:rPr>
        <w:t xml:space="preserve">. Additionally, out of all airports, Phoenix Airport has the </w:t>
      </w:r>
      <w:r w:rsidR="000F3047" w:rsidRPr="0D0CF556">
        <w:rPr>
          <w:rFonts w:ascii="Times New Roman" w:hAnsi="Times New Roman" w:cs="Times New Roman"/>
          <w:sz w:val="24"/>
          <w:szCs w:val="24"/>
        </w:rPr>
        <w:t>lowest</w:t>
      </w:r>
      <w:r w:rsidR="000F3047" w:rsidRPr="00EA7FCB">
        <w:rPr>
          <w:rFonts w:ascii="Times New Roman" w:hAnsi="Times New Roman" w:cs="Times New Roman"/>
          <w:sz w:val="24"/>
          <w:szCs w:val="24"/>
        </w:rPr>
        <w:t xml:space="preserve"> amount of luggage.</w:t>
      </w:r>
    </w:p>
    <w:p w14:paraId="49DEC91E" w14:textId="77777777" w:rsidR="006C7C3F" w:rsidRDefault="006C7C3F" w:rsidP="006C7C3F">
      <w:pPr>
        <w:ind w:firstLine="0"/>
        <w:jc w:val="center"/>
        <w:rPr>
          <w:rFonts w:ascii="Times New Roman" w:hAnsi="Times New Roman" w:cs="Times New Roman"/>
          <w:sz w:val="18"/>
          <w:szCs w:val="18"/>
        </w:rPr>
      </w:pPr>
      <w:r w:rsidRPr="00923B17">
        <w:rPr>
          <w:rFonts w:ascii="Times New Roman" w:hAnsi="Times New Roman" w:cs="Times New Roman"/>
          <w:sz w:val="18"/>
          <w:szCs w:val="18"/>
        </w:rPr>
        <w:t xml:space="preserve">Figure </w:t>
      </w:r>
      <w:r>
        <w:rPr>
          <w:rFonts w:ascii="Times New Roman" w:hAnsi="Times New Roman" w:cs="Times New Roman"/>
          <w:sz w:val="18"/>
          <w:szCs w:val="18"/>
        </w:rPr>
        <w:t>4</w:t>
      </w:r>
      <w:r w:rsidRPr="00923B17">
        <w:rPr>
          <w:rFonts w:ascii="Times New Roman" w:hAnsi="Times New Roman" w:cs="Times New Roman"/>
          <w:sz w:val="18"/>
          <w:szCs w:val="18"/>
        </w:rPr>
        <w:t xml:space="preserve"> – </w:t>
      </w:r>
      <w:r>
        <w:rPr>
          <w:rFonts w:ascii="Times New Roman" w:hAnsi="Times New Roman" w:cs="Times New Roman"/>
          <w:sz w:val="18"/>
          <w:szCs w:val="18"/>
        </w:rPr>
        <w:t>Total bags count at each destination.</w:t>
      </w:r>
    </w:p>
    <w:p w14:paraId="67BF7E02" w14:textId="0C03D699" w:rsidR="000F3047" w:rsidRDefault="009C4AD3" w:rsidP="005466A7">
      <w:pPr>
        <w:ind w:firstLine="0"/>
      </w:pPr>
      <w:r w:rsidRPr="009C4AD3">
        <w:rPr>
          <w:noProof/>
        </w:rPr>
        <w:drawing>
          <wp:inline distT="0" distB="0" distL="0" distR="0" wp14:anchorId="0A4C674E" wp14:editId="3E8B0754">
            <wp:extent cx="6405690" cy="3852995"/>
            <wp:effectExtent l="0" t="0" r="0" b="0"/>
            <wp:docPr id="1764000299" name="Picture 1"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00299" name="Picture 1" descr="A graph of different colored squares&#10;&#10;Description automatically generated with medium confidence"/>
                    <pic:cNvPicPr/>
                  </pic:nvPicPr>
                  <pic:blipFill>
                    <a:blip r:embed="rId19"/>
                    <a:stretch>
                      <a:fillRect/>
                    </a:stretch>
                  </pic:blipFill>
                  <pic:spPr>
                    <a:xfrm>
                      <a:off x="0" y="0"/>
                      <a:ext cx="6417746" cy="3860247"/>
                    </a:xfrm>
                    <a:prstGeom prst="rect">
                      <a:avLst/>
                    </a:prstGeom>
                  </pic:spPr>
                </pic:pic>
              </a:graphicData>
            </a:graphic>
          </wp:inline>
        </w:drawing>
      </w:r>
    </w:p>
    <w:p w14:paraId="7B8FDD43" w14:textId="3EB1C6B8" w:rsidR="00B94105" w:rsidRDefault="00CD7C2B" w:rsidP="00CD7C2B">
      <w:pPr>
        <w:ind w:firstLine="0"/>
        <w:rPr>
          <w:rFonts w:ascii="Times New Roman" w:hAnsi="Times New Roman" w:cs="Times New Roman"/>
          <w:sz w:val="18"/>
          <w:szCs w:val="18"/>
        </w:rPr>
      </w:pPr>
      <w:r>
        <w:rPr>
          <w:rFonts w:ascii="Times New Roman" w:hAnsi="Times New Roman" w:cs="Times New Roman"/>
          <w:sz w:val="24"/>
          <w:szCs w:val="24"/>
        </w:rPr>
        <w:t>In the below figure 6 it depicts the density of bags count across the major airports in USA</w:t>
      </w:r>
      <w:r w:rsidRPr="00EA7FCB">
        <w:rPr>
          <w:rFonts w:ascii="Times New Roman" w:hAnsi="Times New Roman" w:cs="Times New Roman"/>
          <w:sz w:val="24"/>
          <w:szCs w:val="24"/>
        </w:rPr>
        <w:t>.</w:t>
      </w:r>
      <w:r>
        <w:rPr>
          <w:rFonts w:ascii="Times New Roman" w:hAnsi="Times New Roman" w:cs="Times New Roman"/>
          <w:sz w:val="24"/>
          <w:szCs w:val="24"/>
        </w:rPr>
        <w:t xml:space="preserve"> This </w:t>
      </w:r>
      <w:r w:rsidR="00614B49">
        <w:rPr>
          <w:rFonts w:ascii="Times New Roman" w:hAnsi="Times New Roman" w:cs="Times New Roman"/>
          <w:sz w:val="24"/>
          <w:szCs w:val="24"/>
        </w:rPr>
        <w:t xml:space="preserve">visualization depicts the east coast has more flights and baggage count compared to west. </w:t>
      </w:r>
    </w:p>
    <w:p w14:paraId="716E2F8B" w14:textId="77777777" w:rsidR="00512B05" w:rsidRDefault="00512B05" w:rsidP="00881E32">
      <w:pPr>
        <w:ind w:firstLine="0"/>
        <w:jc w:val="center"/>
      </w:pPr>
    </w:p>
    <w:p w14:paraId="416A9CEB" w14:textId="77777777" w:rsidR="006C7C3F" w:rsidRDefault="006C7C3F" w:rsidP="00881E32">
      <w:pPr>
        <w:ind w:firstLine="0"/>
        <w:jc w:val="center"/>
      </w:pPr>
    </w:p>
    <w:p w14:paraId="3CED9405" w14:textId="77777777" w:rsidR="006C7C3F" w:rsidRDefault="006C7C3F" w:rsidP="006C7C3F">
      <w:pPr>
        <w:ind w:firstLine="0"/>
        <w:jc w:val="center"/>
        <w:rPr>
          <w:rFonts w:ascii="Times New Roman" w:hAnsi="Times New Roman" w:cs="Times New Roman"/>
          <w:sz w:val="18"/>
          <w:szCs w:val="18"/>
        </w:rPr>
      </w:pPr>
      <w:r w:rsidRPr="00923B17">
        <w:rPr>
          <w:rFonts w:ascii="Times New Roman" w:hAnsi="Times New Roman" w:cs="Times New Roman"/>
          <w:sz w:val="18"/>
          <w:szCs w:val="18"/>
        </w:rPr>
        <w:lastRenderedPageBreak/>
        <w:t xml:space="preserve">Figure </w:t>
      </w:r>
      <w:r>
        <w:rPr>
          <w:rFonts w:ascii="Times New Roman" w:hAnsi="Times New Roman" w:cs="Times New Roman"/>
          <w:sz w:val="18"/>
          <w:szCs w:val="18"/>
        </w:rPr>
        <w:t>5</w:t>
      </w:r>
      <w:r w:rsidRPr="00923B17">
        <w:rPr>
          <w:rFonts w:ascii="Times New Roman" w:hAnsi="Times New Roman" w:cs="Times New Roman"/>
          <w:sz w:val="18"/>
          <w:szCs w:val="18"/>
        </w:rPr>
        <w:t xml:space="preserve"> – </w:t>
      </w:r>
      <w:r>
        <w:rPr>
          <w:rFonts w:ascii="Times New Roman" w:hAnsi="Times New Roman" w:cs="Times New Roman"/>
          <w:sz w:val="18"/>
          <w:szCs w:val="18"/>
        </w:rPr>
        <w:t>Total bags count at each airport.</w:t>
      </w:r>
    </w:p>
    <w:p w14:paraId="1F86D483" w14:textId="026B7D7D" w:rsidR="001F2F59" w:rsidRDefault="001B713D" w:rsidP="00881E32">
      <w:pPr>
        <w:ind w:firstLine="0"/>
        <w:jc w:val="center"/>
      </w:pPr>
      <w:r w:rsidRPr="001B713D">
        <w:rPr>
          <w:noProof/>
        </w:rPr>
        <w:drawing>
          <wp:inline distT="0" distB="0" distL="0" distR="0" wp14:anchorId="70B9D2F0" wp14:editId="27FBD6B5">
            <wp:extent cx="6000750" cy="3404913"/>
            <wp:effectExtent l="0" t="0" r="0" b="5080"/>
            <wp:docPr id="754056580" name="Picture 754056580" descr="A graph of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56580" name="Picture 1" descr="A graph of orange squares&#10;&#10;Description automatically generated with medium confidence"/>
                    <pic:cNvPicPr/>
                  </pic:nvPicPr>
                  <pic:blipFill>
                    <a:blip r:embed="rId20"/>
                    <a:stretch>
                      <a:fillRect/>
                    </a:stretch>
                  </pic:blipFill>
                  <pic:spPr>
                    <a:xfrm>
                      <a:off x="0" y="0"/>
                      <a:ext cx="6027075" cy="3419850"/>
                    </a:xfrm>
                    <a:prstGeom prst="rect">
                      <a:avLst/>
                    </a:prstGeom>
                  </pic:spPr>
                </pic:pic>
              </a:graphicData>
            </a:graphic>
          </wp:inline>
        </w:drawing>
      </w:r>
    </w:p>
    <w:p w14:paraId="00D89185" w14:textId="77777777" w:rsidR="006C7C3F" w:rsidRDefault="006C7C3F" w:rsidP="006C7C3F">
      <w:pPr>
        <w:ind w:firstLine="0"/>
        <w:jc w:val="center"/>
        <w:rPr>
          <w:rFonts w:ascii="Times New Roman" w:hAnsi="Times New Roman" w:cs="Times New Roman"/>
          <w:sz w:val="18"/>
          <w:szCs w:val="18"/>
        </w:rPr>
      </w:pPr>
      <w:r w:rsidRPr="00923B17">
        <w:rPr>
          <w:rFonts w:ascii="Times New Roman" w:hAnsi="Times New Roman" w:cs="Times New Roman"/>
          <w:sz w:val="18"/>
          <w:szCs w:val="18"/>
        </w:rPr>
        <w:t xml:space="preserve">Figure </w:t>
      </w:r>
      <w:r>
        <w:rPr>
          <w:rFonts w:ascii="Times New Roman" w:hAnsi="Times New Roman" w:cs="Times New Roman"/>
          <w:sz w:val="18"/>
          <w:szCs w:val="18"/>
        </w:rPr>
        <w:t>6</w:t>
      </w:r>
      <w:r w:rsidRPr="00923B17">
        <w:rPr>
          <w:rFonts w:ascii="Times New Roman" w:hAnsi="Times New Roman" w:cs="Times New Roman"/>
          <w:sz w:val="18"/>
          <w:szCs w:val="18"/>
        </w:rPr>
        <w:t xml:space="preserve"> – </w:t>
      </w:r>
      <w:r>
        <w:rPr>
          <w:rFonts w:ascii="Times New Roman" w:hAnsi="Times New Roman" w:cs="Times New Roman"/>
          <w:sz w:val="18"/>
          <w:szCs w:val="18"/>
        </w:rPr>
        <w:t>Total bags count at each airport across the country.</w:t>
      </w:r>
    </w:p>
    <w:p w14:paraId="0F91DA5B" w14:textId="65164B53" w:rsidR="005535E5" w:rsidRDefault="005535E5" w:rsidP="0F0787E1">
      <w:pPr>
        <w:ind w:firstLine="0"/>
        <w:jc w:val="center"/>
        <w:rPr>
          <w:rFonts w:ascii="Times New Roman" w:hAnsi="Times New Roman" w:cs="Times New Roman"/>
          <w:sz w:val="18"/>
          <w:szCs w:val="18"/>
        </w:rPr>
      </w:pPr>
      <w:r w:rsidRPr="005535E5">
        <w:rPr>
          <w:rFonts w:ascii="Times New Roman" w:hAnsi="Times New Roman" w:cs="Times New Roman"/>
          <w:noProof/>
          <w:sz w:val="18"/>
          <w:szCs w:val="18"/>
        </w:rPr>
        <w:drawing>
          <wp:inline distT="0" distB="0" distL="0" distR="0" wp14:anchorId="23549C40" wp14:editId="11B44DA4">
            <wp:extent cx="5943600" cy="3401695"/>
            <wp:effectExtent l="0" t="0" r="0" b="8255"/>
            <wp:docPr id="650933963"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33963" name="Picture 1" descr="A map of the united states&#10;&#10;Description automatically generated"/>
                    <pic:cNvPicPr/>
                  </pic:nvPicPr>
                  <pic:blipFill>
                    <a:blip r:embed="rId21"/>
                    <a:stretch>
                      <a:fillRect/>
                    </a:stretch>
                  </pic:blipFill>
                  <pic:spPr>
                    <a:xfrm>
                      <a:off x="0" y="0"/>
                      <a:ext cx="5943600" cy="3401695"/>
                    </a:xfrm>
                    <a:prstGeom prst="rect">
                      <a:avLst/>
                    </a:prstGeom>
                  </pic:spPr>
                </pic:pic>
              </a:graphicData>
            </a:graphic>
          </wp:inline>
        </w:drawing>
      </w:r>
    </w:p>
    <w:p w14:paraId="0C0EAA39" w14:textId="77777777" w:rsidR="005466A7" w:rsidRDefault="005466A7" w:rsidP="0F0787E1">
      <w:pPr>
        <w:ind w:firstLine="0"/>
        <w:jc w:val="center"/>
        <w:rPr>
          <w:rFonts w:ascii="Times New Roman" w:hAnsi="Times New Roman" w:cs="Times New Roman"/>
          <w:sz w:val="18"/>
          <w:szCs w:val="18"/>
        </w:rPr>
      </w:pPr>
    </w:p>
    <w:p w14:paraId="6D0C02E9" w14:textId="77777777" w:rsidR="006C7C3F" w:rsidRDefault="006C7C3F" w:rsidP="0F0787E1">
      <w:pPr>
        <w:ind w:firstLine="0"/>
        <w:jc w:val="center"/>
        <w:rPr>
          <w:rFonts w:ascii="Times New Roman" w:hAnsi="Times New Roman" w:cs="Times New Roman"/>
          <w:sz w:val="18"/>
          <w:szCs w:val="18"/>
        </w:rPr>
      </w:pPr>
    </w:p>
    <w:p w14:paraId="5489E687" w14:textId="2A49649A" w:rsidR="5A76AAC5" w:rsidRDefault="5A76AAC5" w:rsidP="5A76AAC5">
      <w:pPr>
        <w:ind w:firstLine="0"/>
        <w:jc w:val="both"/>
        <w:rPr>
          <w:rFonts w:ascii="Times New Roman" w:hAnsi="Times New Roman" w:cs="Times New Roman"/>
          <w:sz w:val="18"/>
          <w:szCs w:val="18"/>
        </w:rPr>
      </w:pPr>
    </w:p>
    <w:p w14:paraId="76F45445" w14:textId="74A11A85" w:rsidR="00756F79" w:rsidRDefault="00756F79" w:rsidP="00756F79">
      <w:pPr>
        <w:pStyle w:val="Heading3"/>
        <w:rPr>
          <w:rFonts w:ascii="Times New Roman" w:hAnsi="Times New Roman" w:cs="Times New Roman"/>
          <w:i w:val="0"/>
          <w:iCs w:val="0"/>
          <w:sz w:val="24"/>
          <w:szCs w:val="24"/>
        </w:rPr>
      </w:pPr>
      <w:bookmarkStart w:id="297" w:name="_Toc152880098"/>
      <w:r>
        <w:rPr>
          <w:rFonts w:ascii="Times New Roman" w:hAnsi="Times New Roman" w:cs="Times New Roman"/>
          <w:i w:val="0"/>
          <w:iCs w:val="0"/>
          <w:sz w:val="24"/>
          <w:szCs w:val="24"/>
        </w:rPr>
        <w:t xml:space="preserve">Total Bags count </w:t>
      </w:r>
      <w:r w:rsidR="0068531C">
        <w:rPr>
          <w:rFonts w:ascii="Times New Roman" w:hAnsi="Times New Roman" w:cs="Times New Roman"/>
          <w:i w:val="0"/>
          <w:iCs w:val="0"/>
          <w:sz w:val="24"/>
          <w:szCs w:val="24"/>
        </w:rPr>
        <w:t>at each station – month wise</w:t>
      </w:r>
      <w:r w:rsidR="007D01E7">
        <w:rPr>
          <w:rFonts w:ascii="Times New Roman" w:hAnsi="Times New Roman" w:cs="Times New Roman"/>
          <w:i w:val="0"/>
          <w:iCs w:val="0"/>
          <w:sz w:val="24"/>
          <w:szCs w:val="24"/>
        </w:rPr>
        <w:t>.</w:t>
      </w:r>
      <w:bookmarkEnd w:id="297"/>
    </w:p>
    <w:p w14:paraId="1BC6AAF4" w14:textId="2B953DC4" w:rsidR="007D01E7" w:rsidRDefault="007D01E7" w:rsidP="007D01E7">
      <w:pPr>
        <w:ind w:firstLine="0"/>
        <w:jc w:val="both"/>
        <w:rPr>
          <w:rFonts w:ascii="Times New Roman" w:hAnsi="Times New Roman" w:cs="Times New Roman"/>
          <w:sz w:val="24"/>
          <w:szCs w:val="24"/>
        </w:rPr>
      </w:pPr>
      <w:r w:rsidRPr="004203D7">
        <w:rPr>
          <w:rFonts w:ascii="Times New Roman" w:hAnsi="Times New Roman" w:cs="Times New Roman"/>
          <w:sz w:val="24"/>
          <w:szCs w:val="24"/>
        </w:rPr>
        <w:t xml:space="preserve">The total number of bags </w:t>
      </w:r>
      <w:r w:rsidR="0010618C">
        <w:rPr>
          <w:rFonts w:ascii="Times New Roman" w:hAnsi="Times New Roman" w:cs="Times New Roman"/>
          <w:sz w:val="24"/>
          <w:szCs w:val="24"/>
        </w:rPr>
        <w:t>flown at</w:t>
      </w:r>
      <w:r w:rsidRPr="004203D7">
        <w:rPr>
          <w:rFonts w:ascii="Times New Roman" w:hAnsi="Times New Roman" w:cs="Times New Roman"/>
          <w:sz w:val="24"/>
          <w:szCs w:val="24"/>
        </w:rPr>
        <w:t xml:space="preserve"> each station </w:t>
      </w:r>
      <w:proofErr w:type="gramStart"/>
      <w:r w:rsidR="00CF320D">
        <w:rPr>
          <w:rFonts w:ascii="Times New Roman" w:hAnsi="Times New Roman" w:cs="Times New Roman"/>
          <w:sz w:val="24"/>
          <w:szCs w:val="24"/>
        </w:rPr>
        <w:t>is</w:t>
      </w:r>
      <w:r w:rsidR="0010618C">
        <w:rPr>
          <w:rFonts w:ascii="Times New Roman" w:hAnsi="Times New Roman" w:cs="Times New Roman"/>
          <w:sz w:val="24"/>
          <w:szCs w:val="24"/>
        </w:rPr>
        <w:t xml:space="preserve"> depicted</w:t>
      </w:r>
      <w:proofErr w:type="gramEnd"/>
      <w:r w:rsidR="0010618C">
        <w:rPr>
          <w:rFonts w:ascii="Times New Roman" w:hAnsi="Times New Roman" w:cs="Times New Roman"/>
          <w:sz w:val="24"/>
          <w:szCs w:val="24"/>
        </w:rPr>
        <w:t xml:space="preserve"> </w:t>
      </w:r>
      <w:r w:rsidRPr="004203D7">
        <w:rPr>
          <w:rFonts w:ascii="Times New Roman" w:hAnsi="Times New Roman" w:cs="Times New Roman"/>
          <w:sz w:val="24"/>
          <w:szCs w:val="24"/>
        </w:rPr>
        <w:t xml:space="preserve">in the heatmap </w:t>
      </w:r>
      <w:r w:rsidR="00CF320D">
        <w:rPr>
          <w:rFonts w:ascii="Times New Roman" w:hAnsi="Times New Roman" w:cs="Times New Roman"/>
          <w:sz w:val="24"/>
          <w:szCs w:val="24"/>
        </w:rPr>
        <w:t xml:space="preserve">in figure </w:t>
      </w:r>
      <w:r w:rsidR="00614B49">
        <w:rPr>
          <w:rFonts w:ascii="Times New Roman" w:hAnsi="Times New Roman" w:cs="Times New Roman"/>
          <w:sz w:val="24"/>
          <w:szCs w:val="24"/>
        </w:rPr>
        <w:t>7</w:t>
      </w:r>
      <w:r w:rsidR="00CF320D">
        <w:rPr>
          <w:rFonts w:ascii="Times New Roman" w:hAnsi="Times New Roman" w:cs="Times New Roman"/>
          <w:sz w:val="24"/>
          <w:szCs w:val="24"/>
        </w:rPr>
        <w:t>,</w:t>
      </w:r>
      <w:r w:rsidRPr="004203D7">
        <w:rPr>
          <w:rFonts w:ascii="Times New Roman" w:hAnsi="Times New Roman" w:cs="Times New Roman"/>
          <w:sz w:val="24"/>
          <w:szCs w:val="24"/>
        </w:rPr>
        <w:t xml:space="preserve"> </w:t>
      </w:r>
      <w:r w:rsidR="0010618C">
        <w:rPr>
          <w:rFonts w:ascii="Times New Roman" w:hAnsi="Times New Roman" w:cs="Times New Roman"/>
          <w:sz w:val="24"/>
          <w:szCs w:val="24"/>
        </w:rPr>
        <w:t>from</w:t>
      </w:r>
      <w:r w:rsidRPr="004203D7">
        <w:rPr>
          <w:rFonts w:ascii="Times New Roman" w:hAnsi="Times New Roman" w:cs="Times New Roman"/>
          <w:sz w:val="24"/>
          <w:szCs w:val="24"/>
        </w:rPr>
        <w:t xml:space="preserve"> May to September. To determine the total number of bags, a filter </w:t>
      </w:r>
      <w:proofErr w:type="gramStart"/>
      <w:r w:rsidRPr="004203D7">
        <w:rPr>
          <w:rFonts w:ascii="Times New Roman" w:hAnsi="Times New Roman" w:cs="Times New Roman"/>
          <w:sz w:val="24"/>
          <w:szCs w:val="24"/>
        </w:rPr>
        <w:t>is applied</w:t>
      </w:r>
      <w:proofErr w:type="gramEnd"/>
      <w:r w:rsidRPr="004203D7">
        <w:rPr>
          <w:rFonts w:ascii="Times New Roman" w:hAnsi="Times New Roman" w:cs="Times New Roman"/>
          <w:sz w:val="24"/>
          <w:szCs w:val="24"/>
        </w:rPr>
        <w:t xml:space="preserve"> to the stations. The findings indicate that the months of June, July, and August have the most luggage among all airports. Moreover, DFW airport has the highest bag count in these 3 months. From June to August, the airports in Miami and Charlotte had the second and third highest counts, respectively. Consequently, the remaining airports have </w:t>
      </w:r>
      <w:proofErr w:type="gramStart"/>
      <w:r w:rsidRPr="004203D7">
        <w:rPr>
          <w:rFonts w:ascii="Times New Roman" w:hAnsi="Times New Roman" w:cs="Times New Roman"/>
          <w:sz w:val="24"/>
          <w:szCs w:val="24"/>
        </w:rPr>
        <w:t>some</w:t>
      </w:r>
      <w:proofErr w:type="gramEnd"/>
      <w:r w:rsidRPr="004203D7">
        <w:rPr>
          <w:rFonts w:ascii="Times New Roman" w:hAnsi="Times New Roman" w:cs="Times New Roman"/>
          <w:sz w:val="24"/>
          <w:szCs w:val="24"/>
        </w:rPr>
        <w:t xml:space="preserve"> similar counts but have a smaller number of bags compared with DFW, MIA and CLT airports.</w:t>
      </w:r>
    </w:p>
    <w:p w14:paraId="4D31DD28" w14:textId="77777777" w:rsidR="006C7C3F" w:rsidRDefault="006C7C3F" w:rsidP="006C7C3F">
      <w:pPr>
        <w:ind w:firstLine="0"/>
        <w:jc w:val="center"/>
        <w:rPr>
          <w:rFonts w:ascii="Times New Roman" w:hAnsi="Times New Roman" w:cs="Times New Roman"/>
          <w:sz w:val="18"/>
          <w:szCs w:val="18"/>
        </w:rPr>
      </w:pPr>
      <w:r w:rsidRPr="00923B17">
        <w:rPr>
          <w:rFonts w:ascii="Times New Roman" w:hAnsi="Times New Roman" w:cs="Times New Roman"/>
          <w:sz w:val="18"/>
          <w:szCs w:val="18"/>
        </w:rPr>
        <w:t xml:space="preserve">Figure </w:t>
      </w:r>
      <w:r>
        <w:rPr>
          <w:rFonts w:ascii="Times New Roman" w:hAnsi="Times New Roman" w:cs="Times New Roman"/>
          <w:sz w:val="18"/>
          <w:szCs w:val="18"/>
        </w:rPr>
        <w:t>7</w:t>
      </w:r>
      <w:r w:rsidRPr="00923B17">
        <w:rPr>
          <w:rFonts w:ascii="Times New Roman" w:hAnsi="Times New Roman" w:cs="Times New Roman"/>
          <w:sz w:val="18"/>
          <w:szCs w:val="18"/>
        </w:rPr>
        <w:t xml:space="preserve"> – </w:t>
      </w:r>
      <w:r>
        <w:rPr>
          <w:rFonts w:ascii="Times New Roman" w:hAnsi="Times New Roman" w:cs="Times New Roman"/>
          <w:sz w:val="18"/>
          <w:szCs w:val="18"/>
        </w:rPr>
        <w:t>Total bags count every month.</w:t>
      </w:r>
    </w:p>
    <w:p w14:paraId="78F84DC6" w14:textId="62716673" w:rsidR="00922D91" w:rsidRDefault="00780FC6" w:rsidP="001B713D">
      <w:pPr>
        <w:ind w:firstLine="0"/>
        <w:jc w:val="center"/>
        <w:rPr>
          <w:rFonts w:ascii="Times New Roman" w:hAnsi="Times New Roman" w:cs="Times New Roman"/>
          <w:sz w:val="18"/>
          <w:szCs w:val="18"/>
        </w:rPr>
      </w:pPr>
      <w:r w:rsidRPr="00780FC6">
        <w:rPr>
          <w:rFonts w:ascii="Times New Roman" w:hAnsi="Times New Roman" w:cs="Times New Roman"/>
          <w:noProof/>
          <w:sz w:val="18"/>
          <w:szCs w:val="18"/>
        </w:rPr>
        <w:drawing>
          <wp:inline distT="0" distB="0" distL="0" distR="0" wp14:anchorId="33743B8F" wp14:editId="333CBD8D">
            <wp:extent cx="6184900" cy="3743319"/>
            <wp:effectExtent l="0" t="0" r="6350" b="0"/>
            <wp:docPr id="638676267" name="Picture 6386762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76267" name="Picture 1" descr="A screenshot of a computer&#10;&#10;Description automatically generated"/>
                    <pic:cNvPicPr/>
                  </pic:nvPicPr>
                  <pic:blipFill>
                    <a:blip r:embed="rId22"/>
                    <a:stretch>
                      <a:fillRect/>
                    </a:stretch>
                  </pic:blipFill>
                  <pic:spPr>
                    <a:xfrm>
                      <a:off x="0" y="0"/>
                      <a:ext cx="6205476" cy="3755772"/>
                    </a:xfrm>
                    <a:prstGeom prst="rect">
                      <a:avLst/>
                    </a:prstGeom>
                  </pic:spPr>
                </pic:pic>
              </a:graphicData>
            </a:graphic>
          </wp:inline>
        </w:drawing>
      </w:r>
    </w:p>
    <w:p w14:paraId="19A009FA" w14:textId="77777777" w:rsidR="006C7C3F" w:rsidRDefault="006C7C3F" w:rsidP="001B713D">
      <w:pPr>
        <w:ind w:firstLine="0"/>
        <w:jc w:val="center"/>
        <w:rPr>
          <w:rFonts w:ascii="Times New Roman" w:hAnsi="Times New Roman" w:cs="Times New Roman"/>
          <w:sz w:val="18"/>
          <w:szCs w:val="18"/>
        </w:rPr>
      </w:pPr>
    </w:p>
    <w:p w14:paraId="6D7755A6" w14:textId="77777777" w:rsidR="006C7C3F" w:rsidRDefault="006C7C3F" w:rsidP="001B713D">
      <w:pPr>
        <w:ind w:firstLine="0"/>
        <w:jc w:val="center"/>
        <w:rPr>
          <w:rFonts w:ascii="Times New Roman" w:hAnsi="Times New Roman" w:cs="Times New Roman"/>
          <w:sz w:val="18"/>
          <w:szCs w:val="18"/>
        </w:rPr>
      </w:pPr>
    </w:p>
    <w:p w14:paraId="0ACB4596" w14:textId="77777777" w:rsidR="006C7C3F" w:rsidRDefault="006C7C3F" w:rsidP="001B713D">
      <w:pPr>
        <w:ind w:firstLine="0"/>
        <w:jc w:val="center"/>
        <w:rPr>
          <w:rFonts w:ascii="Times New Roman" w:hAnsi="Times New Roman" w:cs="Times New Roman"/>
          <w:sz w:val="18"/>
          <w:szCs w:val="18"/>
        </w:rPr>
      </w:pPr>
    </w:p>
    <w:p w14:paraId="435102BC" w14:textId="0A3561D1" w:rsidR="7F63F9B5" w:rsidRDefault="7F63F9B5" w:rsidP="7F63F9B5">
      <w:pPr>
        <w:ind w:firstLine="0"/>
        <w:jc w:val="center"/>
        <w:rPr>
          <w:rFonts w:ascii="Times New Roman" w:hAnsi="Times New Roman" w:cs="Times New Roman"/>
          <w:sz w:val="18"/>
          <w:szCs w:val="18"/>
        </w:rPr>
      </w:pPr>
    </w:p>
    <w:p w14:paraId="3900424E" w14:textId="683437F1" w:rsidR="0068531C" w:rsidRPr="00EB1B22" w:rsidRDefault="0068531C" w:rsidP="0068531C">
      <w:pPr>
        <w:pStyle w:val="Heading3"/>
        <w:rPr>
          <w:rFonts w:ascii="Times New Roman" w:hAnsi="Times New Roman" w:cs="Times New Roman"/>
          <w:i w:val="0"/>
          <w:iCs w:val="0"/>
          <w:sz w:val="24"/>
          <w:szCs w:val="24"/>
        </w:rPr>
      </w:pPr>
      <w:bookmarkStart w:id="298" w:name="_Toc152880099"/>
      <w:r>
        <w:rPr>
          <w:rFonts w:ascii="Times New Roman" w:hAnsi="Times New Roman" w:cs="Times New Roman"/>
          <w:i w:val="0"/>
          <w:iCs w:val="0"/>
          <w:sz w:val="24"/>
          <w:szCs w:val="24"/>
        </w:rPr>
        <w:lastRenderedPageBreak/>
        <w:t>Total Bags count in each station</w:t>
      </w:r>
      <w:r w:rsidR="00A73C06">
        <w:rPr>
          <w:rFonts w:ascii="Times New Roman" w:hAnsi="Times New Roman" w:cs="Times New Roman"/>
          <w:i w:val="0"/>
          <w:iCs w:val="0"/>
          <w:sz w:val="24"/>
          <w:szCs w:val="24"/>
        </w:rPr>
        <w:t xml:space="preserve"> – date wise</w:t>
      </w:r>
      <w:r w:rsidR="00CF320D">
        <w:rPr>
          <w:rFonts w:ascii="Times New Roman" w:hAnsi="Times New Roman" w:cs="Times New Roman"/>
          <w:i w:val="0"/>
          <w:iCs w:val="0"/>
          <w:sz w:val="24"/>
          <w:szCs w:val="24"/>
        </w:rPr>
        <w:t>.</w:t>
      </w:r>
      <w:bookmarkEnd w:id="298"/>
    </w:p>
    <w:p w14:paraId="51FA6875" w14:textId="23B87836" w:rsidR="008855FB" w:rsidRDefault="008855FB" w:rsidP="008855FB">
      <w:pPr>
        <w:ind w:firstLine="0"/>
        <w:jc w:val="both"/>
        <w:rPr>
          <w:rFonts w:ascii="Times New Roman" w:eastAsia="Segoe UI" w:hAnsi="Times New Roman" w:cs="Times New Roman"/>
          <w:color w:val="1C1917"/>
          <w:sz w:val="24"/>
          <w:szCs w:val="24"/>
        </w:rPr>
      </w:pPr>
      <w:r w:rsidRPr="002755F3">
        <w:rPr>
          <w:rFonts w:ascii="Times New Roman" w:eastAsia="Segoe UI" w:hAnsi="Times New Roman" w:cs="Times New Roman"/>
          <w:color w:val="1C1917"/>
          <w:sz w:val="24"/>
          <w:szCs w:val="24"/>
        </w:rPr>
        <w:t>This line graph</w:t>
      </w:r>
      <w:r w:rsidR="00911542">
        <w:rPr>
          <w:rFonts w:ascii="Times New Roman" w:eastAsia="Segoe UI" w:hAnsi="Times New Roman" w:cs="Times New Roman"/>
          <w:color w:val="1C1917"/>
          <w:sz w:val="24"/>
          <w:szCs w:val="24"/>
        </w:rPr>
        <w:t xml:space="preserve"> in figure </w:t>
      </w:r>
      <w:r w:rsidR="00614B49">
        <w:rPr>
          <w:rFonts w:ascii="Times New Roman" w:eastAsia="Segoe UI" w:hAnsi="Times New Roman" w:cs="Times New Roman"/>
          <w:color w:val="1C1917"/>
          <w:sz w:val="24"/>
          <w:szCs w:val="24"/>
        </w:rPr>
        <w:t>8</w:t>
      </w:r>
      <w:r w:rsidR="00911542">
        <w:rPr>
          <w:rFonts w:ascii="Times New Roman" w:eastAsia="Segoe UI" w:hAnsi="Times New Roman" w:cs="Times New Roman"/>
          <w:color w:val="1C1917"/>
          <w:sz w:val="24"/>
          <w:szCs w:val="24"/>
        </w:rPr>
        <w:t>,</w:t>
      </w:r>
      <w:r w:rsidRPr="002755F3">
        <w:rPr>
          <w:rFonts w:ascii="Times New Roman" w:eastAsia="Segoe UI" w:hAnsi="Times New Roman" w:cs="Times New Roman"/>
          <w:color w:val="1C1917"/>
          <w:sz w:val="24"/>
          <w:szCs w:val="24"/>
        </w:rPr>
        <w:t xml:space="preserve"> consists of six colored lines, where the y-axis indicates the number of bags, and the x-axis shows the dates in the order of time. Stations and months from May to September </w:t>
      </w:r>
      <w:proofErr w:type="gramStart"/>
      <w:r w:rsidRPr="002755F3">
        <w:rPr>
          <w:rFonts w:ascii="Times New Roman" w:eastAsia="Segoe UI" w:hAnsi="Times New Roman" w:cs="Times New Roman"/>
          <w:color w:val="1C1917"/>
          <w:sz w:val="24"/>
          <w:szCs w:val="24"/>
        </w:rPr>
        <w:t>are filtered</w:t>
      </w:r>
      <w:proofErr w:type="gramEnd"/>
      <w:r w:rsidRPr="002755F3">
        <w:rPr>
          <w:rFonts w:ascii="Times New Roman" w:eastAsia="Segoe UI" w:hAnsi="Times New Roman" w:cs="Times New Roman"/>
          <w:color w:val="1C1917"/>
          <w:sz w:val="24"/>
          <w:szCs w:val="24"/>
        </w:rPr>
        <w:t xml:space="preserve">. An airport </w:t>
      </w:r>
      <w:proofErr w:type="gramStart"/>
      <w:r w:rsidRPr="002755F3">
        <w:rPr>
          <w:rFonts w:ascii="Times New Roman" w:eastAsia="Segoe UI" w:hAnsi="Times New Roman" w:cs="Times New Roman"/>
          <w:color w:val="1C1917"/>
          <w:sz w:val="24"/>
          <w:szCs w:val="24"/>
        </w:rPr>
        <w:t>is represented</w:t>
      </w:r>
      <w:proofErr w:type="gramEnd"/>
      <w:r w:rsidRPr="002755F3">
        <w:rPr>
          <w:rFonts w:ascii="Times New Roman" w:eastAsia="Segoe UI" w:hAnsi="Times New Roman" w:cs="Times New Roman"/>
          <w:color w:val="1C1917"/>
          <w:sz w:val="24"/>
          <w:szCs w:val="24"/>
        </w:rPr>
        <w:t xml:space="preserve"> by each colored line. Throughout the whole-time frame displayed, the DFW airport stays level and steady. With occasional fluctuations, the airports with the fewest luggage are LAX and PHX. Similar ascending trends </w:t>
      </w:r>
      <w:proofErr w:type="gramStart"/>
      <w:r w:rsidRPr="002755F3">
        <w:rPr>
          <w:rFonts w:ascii="Times New Roman" w:eastAsia="Segoe UI" w:hAnsi="Times New Roman" w:cs="Times New Roman"/>
          <w:color w:val="1C1917"/>
          <w:sz w:val="24"/>
          <w:szCs w:val="24"/>
        </w:rPr>
        <w:t>are seen</w:t>
      </w:r>
      <w:proofErr w:type="gramEnd"/>
      <w:r w:rsidRPr="002755F3">
        <w:rPr>
          <w:rFonts w:ascii="Times New Roman" w:eastAsia="Segoe UI" w:hAnsi="Times New Roman" w:cs="Times New Roman"/>
          <w:color w:val="1C1917"/>
          <w:sz w:val="24"/>
          <w:szCs w:val="24"/>
        </w:rPr>
        <w:t xml:space="preserve"> at the Chicago and Charlotte stations, which begin with lower values on the left and rise to better values on the right. However, between June 25 and June 27, count bags decreased at every location.</w:t>
      </w:r>
    </w:p>
    <w:p w14:paraId="34052E32" w14:textId="77777777" w:rsidR="006C7C3F" w:rsidRDefault="006C7C3F" w:rsidP="006C7C3F">
      <w:pPr>
        <w:ind w:firstLine="0"/>
        <w:jc w:val="center"/>
        <w:rPr>
          <w:rFonts w:ascii="Times New Roman" w:hAnsi="Times New Roman" w:cs="Times New Roman"/>
          <w:sz w:val="18"/>
          <w:szCs w:val="18"/>
        </w:rPr>
      </w:pPr>
      <w:r w:rsidRPr="00923B17">
        <w:rPr>
          <w:rFonts w:ascii="Times New Roman" w:hAnsi="Times New Roman" w:cs="Times New Roman"/>
          <w:sz w:val="18"/>
          <w:szCs w:val="18"/>
        </w:rPr>
        <w:t xml:space="preserve">Figure </w:t>
      </w:r>
      <w:r>
        <w:rPr>
          <w:rFonts w:ascii="Times New Roman" w:hAnsi="Times New Roman" w:cs="Times New Roman"/>
          <w:sz w:val="18"/>
          <w:szCs w:val="18"/>
        </w:rPr>
        <w:t>8</w:t>
      </w:r>
      <w:r w:rsidRPr="00923B17">
        <w:rPr>
          <w:rFonts w:ascii="Times New Roman" w:hAnsi="Times New Roman" w:cs="Times New Roman"/>
          <w:sz w:val="18"/>
          <w:szCs w:val="18"/>
        </w:rPr>
        <w:t xml:space="preserve"> – </w:t>
      </w:r>
      <w:r>
        <w:rPr>
          <w:rFonts w:ascii="Times New Roman" w:hAnsi="Times New Roman" w:cs="Times New Roman"/>
          <w:sz w:val="18"/>
          <w:szCs w:val="18"/>
        </w:rPr>
        <w:t>Total bags count date wise.</w:t>
      </w:r>
    </w:p>
    <w:p w14:paraId="13989161" w14:textId="70E38A31" w:rsidR="001945A4" w:rsidRDefault="00EC19CD" w:rsidP="00780FC6">
      <w:pPr>
        <w:ind w:firstLine="0"/>
        <w:jc w:val="center"/>
        <w:rPr>
          <w:rFonts w:ascii="Times New Roman" w:hAnsi="Times New Roman" w:cs="Times New Roman"/>
          <w:sz w:val="18"/>
          <w:szCs w:val="18"/>
        </w:rPr>
      </w:pPr>
      <w:r w:rsidRPr="00EC19CD">
        <w:rPr>
          <w:rFonts w:ascii="Times New Roman" w:hAnsi="Times New Roman" w:cs="Times New Roman"/>
          <w:noProof/>
          <w:sz w:val="18"/>
          <w:szCs w:val="18"/>
        </w:rPr>
        <w:drawing>
          <wp:inline distT="0" distB="0" distL="0" distR="0" wp14:anchorId="64397342" wp14:editId="1AB7E983">
            <wp:extent cx="5943600" cy="3556000"/>
            <wp:effectExtent l="0" t="0" r="0" b="6350"/>
            <wp:docPr id="356831738" name="Picture 356831738" descr="A graph of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31738" name="Picture 1" descr="A graph of colored lines&#10;&#10;Description automatically generated"/>
                    <pic:cNvPicPr/>
                  </pic:nvPicPr>
                  <pic:blipFill>
                    <a:blip r:embed="rId23"/>
                    <a:stretch>
                      <a:fillRect/>
                    </a:stretch>
                  </pic:blipFill>
                  <pic:spPr>
                    <a:xfrm>
                      <a:off x="0" y="0"/>
                      <a:ext cx="5943600" cy="3556000"/>
                    </a:xfrm>
                    <a:prstGeom prst="rect">
                      <a:avLst/>
                    </a:prstGeom>
                  </pic:spPr>
                </pic:pic>
              </a:graphicData>
            </a:graphic>
          </wp:inline>
        </w:drawing>
      </w:r>
    </w:p>
    <w:p w14:paraId="74CFBF4A" w14:textId="77777777" w:rsidR="006C7C3F" w:rsidRDefault="006C7C3F" w:rsidP="00780FC6">
      <w:pPr>
        <w:ind w:firstLine="0"/>
        <w:jc w:val="center"/>
        <w:rPr>
          <w:rFonts w:ascii="Times New Roman" w:hAnsi="Times New Roman" w:cs="Times New Roman"/>
          <w:sz w:val="18"/>
          <w:szCs w:val="18"/>
        </w:rPr>
      </w:pPr>
    </w:p>
    <w:p w14:paraId="0B14B7E0" w14:textId="77777777" w:rsidR="006C7C3F" w:rsidRDefault="006C7C3F" w:rsidP="003873DA">
      <w:pPr>
        <w:ind w:firstLine="0"/>
        <w:jc w:val="center"/>
        <w:rPr>
          <w:rFonts w:ascii="Times New Roman" w:hAnsi="Times New Roman" w:cs="Times New Roman"/>
          <w:sz w:val="18"/>
          <w:szCs w:val="18"/>
        </w:rPr>
      </w:pPr>
    </w:p>
    <w:p w14:paraId="62A37226" w14:textId="77777777" w:rsidR="006C7C3F" w:rsidRDefault="006C7C3F" w:rsidP="003873DA">
      <w:pPr>
        <w:ind w:firstLine="0"/>
        <w:jc w:val="center"/>
        <w:rPr>
          <w:rFonts w:ascii="Times New Roman" w:hAnsi="Times New Roman" w:cs="Times New Roman"/>
          <w:sz w:val="18"/>
          <w:szCs w:val="18"/>
        </w:rPr>
      </w:pPr>
    </w:p>
    <w:p w14:paraId="5F70E093" w14:textId="77777777" w:rsidR="006C7C3F" w:rsidRDefault="006C7C3F" w:rsidP="003873DA">
      <w:pPr>
        <w:ind w:firstLine="0"/>
        <w:jc w:val="center"/>
        <w:rPr>
          <w:rFonts w:ascii="Times New Roman" w:hAnsi="Times New Roman" w:cs="Times New Roman"/>
          <w:sz w:val="18"/>
          <w:szCs w:val="18"/>
        </w:rPr>
      </w:pPr>
    </w:p>
    <w:p w14:paraId="0CD68EC8" w14:textId="77777777" w:rsidR="006C7C3F" w:rsidRDefault="006C7C3F" w:rsidP="003873DA">
      <w:pPr>
        <w:ind w:firstLine="0"/>
        <w:jc w:val="center"/>
        <w:rPr>
          <w:rFonts w:ascii="Times New Roman" w:hAnsi="Times New Roman" w:cs="Times New Roman"/>
          <w:sz w:val="18"/>
          <w:szCs w:val="18"/>
        </w:rPr>
      </w:pPr>
    </w:p>
    <w:p w14:paraId="3AFBB452" w14:textId="77777777" w:rsidR="006C7C3F" w:rsidRDefault="006C7C3F" w:rsidP="003873DA">
      <w:pPr>
        <w:ind w:firstLine="0"/>
        <w:jc w:val="center"/>
        <w:rPr>
          <w:rFonts w:ascii="Times New Roman" w:hAnsi="Times New Roman" w:cs="Times New Roman"/>
          <w:sz w:val="18"/>
          <w:szCs w:val="18"/>
        </w:rPr>
      </w:pPr>
    </w:p>
    <w:p w14:paraId="1B3F9CB8" w14:textId="77777777" w:rsidR="006C7C3F" w:rsidRDefault="006C7C3F" w:rsidP="003873DA">
      <w:pPr>
        <w:ind w:firstLine="0"/>
        <w:jc w:val="center"/>
        <w:rPr>
          <w:rFonts w:ascii="Times New Roman" w:hAnsi="Times New Roman" w:cs="Times New Roman"/>
          <w:sz w:val="18"/>
          <w:szCs w:val="18"/>
        </w:rPr>
      </w:pPr>
    </w:p>
    <w:p w14:paraId="33613845" w14:textId="77777777" w:rsidR="006C7C3F" w:rsidRDefault="006C7C3F" w:rsidP="003873DA">
      <w:pPr>
        <w:ind w:firstLine="0"/>
        <w:jc w:val="center"/>
        <w:rPr>
          <w:rFonts w:ascii="Times New Roman" w:hAnsi="Times New Roman" w:cs="Times New Roman"/>
          <w:sz w:val="18"/>
          <w:szCs w:val="18"/>
        </w:rPr>
      </w:pPr>
    </w:p>
    <w:p w14:paraId="4996FBE2" w14:textId="77777777" w:rsidR="006C7C3F" w:rsidRDefault="006C7C3F" w:rsidP="003873DA">
      <w:pPr>
        <w:ind w:firstLine="0"/>
        <w:jc w:val="center"/>
        <w:rPr>
          <w:rFonts w:ascii="Times New Roman" w:hAnsi="Times New Roman" w:cs="Times New Roman"/>
          <w:sz w:val="18"/>
          <w:szCs w:val="18"/>
        </w:rPr>
      </w:pPr>
    </w:p>
    <w:p w14:paraId="6FBA2B60" w14:textId="77777777" w:rsidR="006C7C3F" w:rsidRDefault="006C7C3F" w:rsidP="003873DA">
      <w:pPr>
        <w:ind w:firstLine="0"/>
        <w:jc w:val="center"/>
        <w:rPr>
          <w:rFonts w:ascii="Times New Roman" w:hAnsi="Times New Roman" w:cs="Times New Roman"/>
          <w:sz w:val="18"/>
          <w:szCs w:val="18"/>
        </w:rPr>
      </w:pPr>
    </w:p>
    <w:p w14:paraId="59EBC93E" w14:textId="77777777" w:rsidR="006C7C3F" w:rsidRDefault="006C7C3F" w:rsidP="006C7C3F">
      <w:pPr>
        <w:ind w:firstLine="0"/>
        <w:jc w:val="center"/>
        <w:rPr>
          <w:rFonts w:ascii="Times New Roman" w:hAnsi="Times New Roman" w:cs="Times New Roman"/>
          <w:sz w:val="18"/>
          <w:szCs w:val="18"/>
        </w:rPr>
      </w:pPr>
      <w:r w:rsidRPr="00923B17">
        <w:rPr>
          <w:rFonts w:ascii="Times New Roman" w:hAnsi="Times New Roman" w:cs="Times New Roman"/>
          <w:sz w:val="18"/>
          <w:szCs w:val="18"/>
        </w:rPr>
        <w:t xml:space="preserve">Figure </w:t>
      </w:r>
      <w:r>
        <w:rPr>
          <w:rFonts w:ascii="Times New Roman" w:hAnsi="Times New Roman" w:cs="Times New Roman"/>
          <w:sz w:val="18"/>
          <w:szCs w:val="18"/>
        </w:rPr>
        <w:t>9</w:t>
      </w:r>
      <w:r w:rsidRPr="00923B17">
        <w:rPr>
          <w:rFonts w:ascii="Times New Roman" w:hAnsi="Times New Roman" w:cs="Times New Roman"/>
          <w:sz w:val="18"/>
          <w:szCs w:val="18"/>
        </w:rPr>
        <w:t xml:space="preserve"> – </w:t>
      </w:r>
      <w:r>
        <w:rPr>
          <w:rFonts w:ascii="Times New Roman" w:hAnsi="Times New Roman" w:cs="Times New Roman"/>
          <w:sz w:val="18"/>
          <w:szCs w:val="18"/>
        </w:rPr>
        <w:t>Total bags count date wise – Miami International Airport.</w:t>
      </w:r>
    </w:p>
    <w:p w14:paraId="6F6DB2BC" w14:textId="625F4B4C" w:rsidR="009D4DB9" w:rsidRDefault="009D4DB9" w:rsidP="32DD154A">
      <w:pPr>
        <w:ind w:firstLine="0"/>
        <w:jc w:val="both"/>
        <w:rPr>
          <w:rFonts w:ascii="Times New Roman" w:hAnsi="Times New Roman" w:cs="Times New Roman"/>
          <w:sz w:val="18"/>
          <w:szCs w:val="18"/>
        </w:rPr>
      </w:pPr>
      <w:r>
        <w:rPr>
          <w:noProof/>
        </w:rPr>
        <w:drawing>
          <wp:inline distT="0" distB="0" distL="0" distR="0" wp14:anchorId="2DBAAE98" wp14:editId="26E66420">
            <wp:extent cx="5943600" cy="3577590"/>
            <wp:effectExtent l="0" t="0" r="0" b="3810"/>
            <wp:docPr id="1688331838" name="Picture 1688331838" descr="A graph with blu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833183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inline>
        </w:drawing>
      </w:r>
    </w:p>
    <w:p w14:paraId="58D2690A" w14:textId="72E70841" w:rsidR="008430A4" w:rsidRDefault="008430A4" w:rsidP="00F8444B">
      <w:pPr>
        <w:ind w:firstLine="0"/>
        <w:jc w:val="center"/>
        <w:rPr>
          <w:rFonts w:ascii="Times New Roman" w:hAnsi="Times New Roman" w:cs="Times New Roman"/>
          <w:sz w:val="18"/>
          <w:szCs w:val="18"/>
        </w:rPr>
      </w:pPr>
    </w:p>
    <w:p w14:paraId="428FDB50" w14:textId="30427AB1" w:rsidR="472CC1C4" w:rsidRDefault="472CC1C4" w:rsidP="3C6518AB">
      <w:pPr>
        <w:ind w:firstLine="0"/>
        <w:jc w:val="both"/>
        <w:rPr>
          <w:rFonts w:ascii="Times New Roman" w:eastAsia="Segoe UI" w:hAnsi="Times New Roman" w:cs="Times New Roman"/>
          <w:color w:val="1C1917"/>
          <w:sz w:val="24"/>
          <w:szCs w:val="24"/>
        </w:rPr>
      </w:pPr>
      <w:r w:rsidRPr="002755F3">
        <w:rPr>
          <w:rFonts w:ascii="Times New Roman" w:eastAsia="Segoe UI" w:hAnsi="Times New Roman" w:cs="Times New Roman"/>
          <w:color w:val="1C1917"/>
          <w:sz w:val="24"/>
          <w:szCs w:val="24"/>
        </w:rPr>
        <w:t xml:space="preserve">The y-axis </w:t>
      </w:r>
      <w:r w:rsidR="00702F3C">
        <w:rPr>
          <w:rFonts w:ascii="Times New Roman" w:eastAsia="Segoe UI" w:hAnsi="Times New Roman" w:cs="Times New Roman"/>
          <w:color w:val="1C1917"/>
          <w:sz w:val="24"/>
          <w:szCs w:val="24"/>
        </w:rPr>
        <w:t>in</w:t>
      </w:r>
      <w:r w:rsidRPr="002755F3">
        <w:rPr>
          <w:rFonts w:ascii="Times New Roman" w:eastAsia="Segoe UI" w:hAnsi="Times New Roman" w:cs="Times New Roman"/>
          <w:color w:val="1C1917"/>
          <w:sz w:val="24"/>
          <w:szCs w:val="24"/>
        </w:rPr>
        <w:t xml:space="preserve"> th</w:t>
      </w:r>
      <w:r w:rsidR="00702F3C">
        <w:rPr>
          <w:rFonts w:ascii="Times New Roman" w:eastAsia="Segoe UI" w:hAnsi="Times New Roman" w:cs="Times New Roman"/>
          <w:color w:val="1C1917"/>
          <w:sz w:val="24"/>
          <w:szCs w:val="24"/>
        </w:rPr>
        <w:t>e</w:t>
      </w:r>
      <w:r w:rsidRPr="002755F3">
        <w:rPr>
          <w:rFonts w:ascii="Times New Roman" w:eastAsia="Segoe UI" w:hAnsi="Times New Roman" w:cs="Times New Roman"/>
          <w:color w:val="1C1917"/>
          <w:sz w:val="24"/>
          <w:szCs w:val="24"/>
        </w:rPr>
        <w:t xml:space="preserve"> line graph</w:t>
      </w:r>
      <w:r w:rsidR="00702F3C">
        <w:rPr>
          <w:rFonts w:ascii="Times New Roman" w:eastAsia="Segoe UI" w:hAnsi="Times New Roman" w:cs="Times New Roman"/>
          <w:color w:val="1C1917"/>
          <w:sz w:val="24"/>
          <w:szCs w:val="24"/>
        </w:rPr>
        <w:t xml:space="preserve"> above</w:t>
      </w:r>
      <w:r w:rsidRPr="002755F3">
        <w:rPr>
          <w:rFonts w:ascii="Times New Roman" w:eastAsia="Segoe UI" w:hAnsi="Times New Roman" w:cs="Times New Roman"/>
          <w:color w:val="1C1917"/>
          <w:sz w:val="24"/>
          <w:szCs w:val="24"/>
        </w:rPr>
        <w:t xml:space="preserve"> </w:t>
      </w:r>
      <w:r w:rsidR="00911542">
        <w:rPr>
          <w:rFonts w:ascii="Times New Roman" w:eastAsia="Segoe UI" w:hAnsi="Times New Roman" w:cs="Times New Roman"/>
          <w:color w:val="1C1917"/>
          <w:sz w:val="24"/>
          <w:szCs w:val="24"/>
        </w:rPr>
        <w:t xml:space="preserve">in figure </w:t>
      </w:r>
      <w:r w:rsidR="005466A7">
        <w:rPr>
          <w:rFonts w:ascii="Times New Roman" w:eastAsia="Segoe UI" w:hAnsi="Times New Roman" w:cs="Times New Roman"/>
          <w:color w:val="1C1917"/>
          <w:sz w:val="24"/>
          <w:szCs w:val="24"/>
        </w:rPr>
        <w:t>9</w:t>
      </w:r>
      <w:r w:rsidR="00911542">
        <w:rPr>
          <w:rFonts w:ascii="Times New Roman" w:eastAsia="Segoe UI" w:hAnsi="Times New Roman" w:cs="Times New Roman"/>
          <w:color w:val="1C1917"/>
          <w:sz w:val="24"/>
          <w:szCs w:val="24"/>
        </w:rPr>
        <w:t xml:space="preserve">, </w:t>
      </w:r>
      <w:r w:rsidRPr="002755F3">
        <w:rPr>
          <w:rFonts w:ascii="Times New Roman" w:eastAsia="Segoe UI" w:hAnsi="Times New Roman" w:cs="Times New Roman"/>
          <w:color w:val="1C1917"/>
          <w:sz w:val="24"/>
          <w:szCs w:val="24"/>
        </w:rPr>
        <w:t xml:space="preserve">depicts the number of bags, while the x-axis displays the dates in chronological order. The </w:t>
      </w:r>
      <w:r w:rsidR="002755F3" w:rsidRPr="002755F3">
        <w:rPr>
          <w:rFonts w:ascii="Times New Roman" w:eastAsia="Segoe UI" w:hAnsi="Times New Roman" w:cs="Times New Roman"/>
          <w:color w:val="1C1917"/>
          <w:sz w:val="24"/>
          <w:szCs w:val="24"/>
        </w:rPr>
        <w:t>single-colored</w:t>
      </w:r>
      <w:r w:rsidRPr="002755F3">
        <w:rPr>
          <w:rFonts w:ascii="Times New Roman" w:eastAsia="Segoe UI" w:hAnsi="Times New Roman" w:cs="Times New Roman"/>
          <w:color w:val="1C1917"/>
          <w:sz w:val="24"/>
          <w:szCs w:val="24"/>
        </w:rPr>
        <w:t xml:space="preserve"> blue line on this graph illustrates the count of bags on all days at Miami Airport from May to September. Filtered are stations and months ranging from May to September. The total number of luggage checked into Miami airport for the selected months </w:t>
      </w:r>
      <w:proofErr w:type="gramStart"/>
      <w:r w:rsidRPr="002755F3">
        <w:rPr>
          <w:rFonts w:ascii="Times New Roman" w:eastAsia="Segoe UI" w:hAnsi="Times New Roman" w:cs="Times New Roman"/>
          <w:color w:val="1C1917"/>
          <w:sz w:val="24"/>
          <w:szCs w:val="24"/>
        </w:rPr>
        <w:t>is displayed</w:t>
      </w:r>
      <w:proofErr w:type="gramEnd"/>
      <w:r w:rsidRPr="002755F3">
        <w:rPr>
          <w:rFonts w:ascii="Times New Roman" w:eastAsia="Segoe UI" w:hAnsi="Times New Roman" w:cs="Times New Roman"/>
          <w:color w:val="1C1917"/>
          <w:sz w:val="24"/>
          <w:szCs w:val="24"/>
        </w:rPr>
        <w:t xml:space="preserve"> in the above line graph. It is accurate to say that Saturday is the day with the most luggage checked at Miami airport. The number of bags is lowest during the week and highest during the weekend.</w:t>
      </w:r>
    </w:p>
    <w:p w14:paraId="3FE1E9B0" w14:textId="77777777" w:rsidR="006E2153" w:rsidRPr="00EB1B22" w:rsidRDefault="006E2153" w:rsidP="006E2153">
      <w:pPr>
        <w:pStyle w:val="Heading3"/>
        <w:rPr>
          <w:rFonts w:ascii="Times New Roman" w:hAnsi="Times New Roman" w:cs="Times New Roman"/>
          <w:i w:val="0"/>
          <w:iCs w:val="0"/>
          <w:sz w:val="24"/>
          <w:szCs w:val="24"/>
        </w:rPr>
      </w:pPr>
      <w:bookmarkStart w:id="299" w:name="_Toc152880100"/>
      <w:r>
        <w:rPr>
          <w:rFonts w:ascii="Times New Roman" w:hAnsi="Times New Roman" w:cs="Times New Roman"/>
          <w:i w:val="0"/>
          <w:iCs w:val="0"/>
          <w:sz w:val="24"/>
          <w:szCs w:val="24"/>
        </w:rPr>
        <w:t>Total Bags count in each station - week wise.</w:t>
      </w:r>
      <w:bookmarkEnd w:id="299"/>
    </w:p>
    <w:p w14:paraId="58CEE359" w14:textId="2A5B12DE" w:rsidR="006E2153" w:rsidRDefault="006E2153" w:rsidP="006E2153">
      <w:pPr>
        <w:ind w:firstLine="0"/>
        <w:jc w:val="both"/>
        <w:rPr>
          <w:rFonts w:ascii="Times New Roman" w:hAnsi="Times New Roman" w:cs="Times New Roman"/>
          <w:sz w:val="24"/>
          <w:szCs w:val="24"/>
        </w:rPr>
      </w:pPr>
      <w:r w:rsidRPr="002755F3">
        <w:rPr>
          <w:rFonts w:ascii="Times New Roman" w:hAnsi="Times New Roman" w:cs="Times New Roman"/>
          <w:sz w:val="24"/>
          <w:szCs w:val="24"/>
        </w:rPr>
        <w:lastRenderedPageBreak/>
        <w:t>The y-axis in the box plot above</w:t>
      </w:r>
      <w:r>
        <w:rPr>
          <w:rFonts w:ascii="Times New Roman" w:hAnsi="Times New Roman" w:cs="Times New Roman"/>
          <w:sz w:val="24"/>
          <w:szCs w:val="24"/>
        </w:rPr>
        <w:t xml:space="preserve">, figure </w:t>
      </w:r>
      <w:r w:rsidR="00614B49">
        <w:rPr>
          <w:rFonts w:ascii="Times New Roman" w:hAnsi="Times New Roman" w:cs="Times New Roman"/>
          <w:sz w:val="24"/>
          <w:szCs w:val="24"/>
        </w:rPr>
        <w:t>10</w:t>
      </w:r>
      <w:r>
        <w:rPr>
          <w:rFonts w:ascii="Times New Roman" w:hAnsi="Times New Roman" w:cs="Times New Roman"/>
          <w:sz w:val="24"/>
          <w:szCs w:val="24"/>
        </w:rPr>
        <w:t>,</w:t>
      </w:r>
      <w:r w:rsidRPr="002755F3">
        <w:rPr>
          <w:rFonts w:ascii="Times New Roman" w:hAnsi="Times New Roman" w:cs="Times New Roman"/>
          <w:sz w:val="24"/>
          <w:szCs w:val="24"/>
        </w:rPr>
        <w:t xml:space="preserve"> indicates the number of bags, while the x-axis shows the number of days in a week. station and month columns </w:t>
      </w:r>
      <w:proofErr w:type="gramStart"/>
      <w:r w:rsidRPr="002755F3">
        <w:rPr>
          <w:rFonts w:ascii="Times New Roman" w:hAnsi="Times New Roman" w:cs="Times New Roman"/>
          <w:sz w:val="24"/>
          <w:szCs w:val="24"/>
        </w:rPr>
        <w:t>are filtered</w:t>
      </w:r>
      <w:proofErr w:type="gramEnd"/>
      <w:r w:rsidRPr="002755F3">
        <w:rPr>
          <w:rFonts w:ascii="Times New Roman" w:hAnsi="Times New Roman" w:cs="Times New Roman"/>
          <w:sz w:val="24"/>
          <w:szCs w:val="24"/>
        </w:rPr>
        <w:t xml:space="preserve">. It is not difficult to see that DFW airport </w:t>
      </w:r>
      <w:proofErr w:type="gramStart"/>
      <w:r w:rsidRPr="002755F3">
        <w:rPr>
          <w:rFonts w:ascii="Times New Roman" w:hAnsi="Times New Roman" w:cs="Times New Roman"/>
          <w:sz w:val="24"/>
          <w:szCs w:val="24"/>
        </w:rPr>
        <w:t>handles</w:t>
      </w:r>
      <w:proofErr w:type="gramEnd"/>
      <w:r w:rsidRPr="002755F3">
        <w:rPr>
          <w:rFonts w:ascii="Times New Roman" w:hAnsi="Times New Roman" w:cs="Times New Roman"/>
          <w:sz w:val="24"/>
          <w:szCs w:val="24"/>
        </w:rPr>
        <w:t xml:space="preserve"> the most bags each day. The airports in Miami and Charlotte have the second and third most luggage, respectively. Subsequently, the least amount of luggage </w:t>
      </w:r>
      <w:proofErr w:type="gramStart"/>
      <w:r w:rsidRPr="002755F3">
        <w:rPr>
          <w:rFonts w:ascii="Times New Roman" w:hAnsi="Times New Roman" w:cs="Times New Roman"/>
          <w:sz w:val="24"/>
          <w:szCs w:val="24"/>
        </w:rPr>
        <w:t>is checked</w:t>
      </w:r>
      <w:proofErr w:type="gramEnd"/>
      <w:r w:rsidRPr="002755F3">
        <w:rPr>
          <w:rFonts w:ascii="Times New Roman" w:hAnsi="Times New Roman" w:cs="Times New Roman"/>
          <w:sz w:val="24"/>
          <w:szCs w:val="24"/>
        </w:rPr>
        <w:t xml:space="preserve"> each day at the airports of LAX and PHX. In addition, Monday, Tuesday, and Wednesday have the minimum bags at every airport.</w:t>
      </w:r>
    </w:p>
    <w:p w14:paraId="28846F0C" w14:textId="77777777" w:rsidR="006C7C3F" w:rsidRDefault="006C7C3F" w:rsidP="006C7C3F">
      <w:pPr>
        <w:ind w:firstLine="0"/>
        <w:jc w:val="center"/>
        <w:rPr>
          <w:rFonts w:ascii="Times New Roman" w:hAnsi="Times New Roman" w:cs="Times New Roman"/>
          <w:sz w:val="18"/>
          <w:szCs w:val="18"/>
        </w:rPr>
      </w:pPr>
      <w:r w:rsidRPr="00923B17">
        <w:rPr>
          <w:rFonts w:ascii="Times New Roman" w:hAnsi="Times New Roman" w:cs="Times New Roman"/>
          <w:sz w:val="18"/>
          <w:szCs w:val="18"/>
        </w:rPr>
        <w:t xml:space="preserve">Figure </w:t>
      </w:r>
      <w:r>
        <w:rPr>
          <w:rFonts w:ascii="Times New Roman" w:hAnsi="Times New Roman" w:cs="Times New Roman"/>
          <w:sz w:val="18"/>
          <w:szCs w:val="18"/>
        </w:rPr>
        <w:t>10</w:t>
      </w:r>
      <w:r w:rsidRPr="00923B17">
        <w:rPr>
          <w:rFonts w:ascii="Times New Roman" w:hAnsi="Times New Roman" w:cs="Times New Roman"/>
          <w:sz w:val="18"/>
          <w:szCs w:val="18"/>
        </w:rPr>
        <w:t xml:space="preserve"> – </w:t>
      </w:r>
      <w:r>
        <w:rPr>
          <w:rFonts w:ascii="Times New Roman" w:hAnsi="Times New Roman" w:cs="Times New Roman"/>
          <w:sz w:val="18"/>
          <w:szCs w:val="18"/>
        </w:rPr>
        <w:t>Total bags count day wise.</w:t>
      </w:r>
    </w:p>
    <w:p w14:paraId="00A6E968" w14:textId="7942F5D2" w:rsidR="00F8444B" w:rsidRDefault="00F8444B" w:rsidP="00F8444B">
      <w:pPr>
        <w:ind w:firstLine="0"/>
        <w:jc w:val="center"/>
        <w:rPr>
          <w:rFonts w:ascii="Times New Roman" w:hAnsi="Times New Roman" w:cs="Times New Roman"/>
          <w:sz w:val="18"/>
          <w:szCs w:val="18"/>
        </w:rPr>
      </w:pPr>
      <w:r w:rsidRPr="00F8444B">
        <w:rPr>
          <w:rFonts w:ascii="Times New Roman" w:hAnsi="Times New Roman" w:cs="Times New Roman"/>
          <w:noProof/>
          <w:sz w:val="18"/>
          <w:szCs w:val="18"/>
        </w:rPr>
        <w:drawing>
          <wp:inline distT="0" distB="0" distL="0" distR="0" wp14:anchorId="18DD6F74" wp14:editId="000AE26C">
            <wp:extent cx="6400800" cy="3843899"/>
            <wp:effectExtent l="0" t="0" r="0" b="4445"/>
            <wp:docPr id="1176006662" name="Picture 117600666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06662" name="Picture 1" descr="A graph of a graph&#10;&#10;Description automatically generated with medium confidence"/>
                    <pic:cNvPicPr/>
                  </pic:nvPicPr>
                  <pic:blipFill>
                    <a:blip r:embed="rId25"/>
                    <a:stretch>
                      <a:fillRect/>
                    </a:stretch>
                  </pic:blipFill>
                  <pic:spPr>
                    <a:xfrm>
                      <a:off x="0" y="0"/>
                      <a:ext cx="6409463" cy="3849101"/>
                    </a:xfrm>
                    <a:prstGeom prst="rect">
                      <a:avLst/>
                    </a:prstGeom>
                  </pic:spPr>
                </pic:pic>
              </a:graphicData>
            </a:graphic>
          </wp:inline>
        </w:drawing>
      </w:r>
    </w:p>
    <w:p w14:paraId="3F78B113" w14:textId="1F01EE76" w:rsidR="00614B49" w:rsidRDefault="00614B49" w:rsidP="00614B49">
      <w:pPr>
        <w:ind w:firstLine="0"/>
        <w:rPr>
          <w:rFonts w:ascii="Times New Roman" w:hAnsi="Times New Roman" w:cs="Times New Roman"/>
          <w:sz w:val="24"/>
          <w:szCs w:val="24"/>
        </w:rPr>
      </w:pPr>
      <w:r>
        <w:rPr>
          <w:rFonts w:ascii="Times New Roman" w:hAnsi="Times New Roman" w:cs="Times New Roman"/>
          <w:sz w:val="24"/>
          <w:szCs w:val="24"/>
        </w:rPr>
        <w:t xml:space="preserve">In the below figure 11, the density of number of bags </w:t>
      </w:r>
      <w:proofErr w:type="gramStart"/>
      <w:r>
        <w:rPr>
          <w:rFonts w:ascii="Times New Roman" w:hAnsi="Times New Roman" w:cs="Times New Roman"/>
          <w:sz w:val="24"/>
          <w:szCs w:val="24"/>
        </w:rPr>
        <w:t>is depicted</w:t>
      </w:r>
      <w:proofErr w:type="gramEnd"/>
      <w:r>
        <w:rPr>
          <w:rFonts w:ascii="Times New Roman" w:hAnsi="Times New Roman" w:cs="Times New Roman"/>
          <w:sz w:val="24"/>
          <w:szCs w:val="24"/>
        </w:rPr>
        <w:t xml:space="preserve"> separately for the international flights and domestic flights. </w:t>
      </w:r>
      <w:r w:rsidR="00EF2C12">
        <w:rPr>
          <w:rFonts w:ascii="Times New Roman" w:hAnsi="Times New Roman" w:cs="Times New Roman"/>
          <w:sz w:val="24"/>
          <w:szCs w:val="24"/>
        </w:rPr>
        <w:t xml:space="preserve">DFW has </w:t>
      </w:r>
      <w:proofErr w:type="gramStart"/>
      <w:r w:rsidR="00EF2C12">
        <w:rPr>
          <w:rFonts w:ascii="Times New Roman" w:hAnsi="Times New Roman" w:cs="Times New Roman"/>
          <w:sz w:val="24"/>
          <w:szCs w:val="24"/>
        </w:rPr>
        <w:t>highest</w:t>
      </w:r>
      <w:proofErr w:type="gramEnd"/>
      <w:r w:rsidR="00EF2C12">
        <w:rPr>
          <w:rFonts w:ascii="Times New Roman" w:hAnsi="Times New Roman" w:cs="Times New Roman"/>
          <w:sz w:val="24"/>
          <w:szCs w:val="24"/>
        </w:rPr>
        <w:t xml:space="preserve"> density for </w:t>
      </w:r>
      <w:proofErr w:type="gramStart"/>
      <w:r w:rsidR="00EF2C12">
        <w:rPr>
          <w:rFonts w:ascii="Times New Roman" w:hAnsi="Times New Roman" w:cs="Times New Roman"/>
          <w:sz w:val="24"/>
          <w:szCs w:val="24"/>
        </w:rPr>
        <w:t>International</w:t>
      </w:r>
      <w:proofErr w:type="gramEnd"/>
      <w:r w:rsidR="00EF2C12">
        <w:rPr>
          <w:rFonts w:ascii="Times New Roman" w:hAnsi="Times New Roman" w:cs="Times New Roman"/>
          <w:sz w:val="24"/>
          <w:szCs w:val="24"/>
        </w:rPr>
        <w:t xml:space="preserve"> flights and Miami International Airport has highest density for domestic flights.</w:t>
      </w:r>
    </w:p>
    <w:p w14:paraId="0C0F6F8C" w14:textId="77777777" w:rsidR="006C7C3F" w:rsidRDefault="006C7C3F" w:rsidP="00614B49">
      <w:pPr>
        <w:ind w:firstLine="0"/>
        <w:rPr>
          <w:rFonts w:ascii="Times New Roman" w:hAnsi="Times New Roman" w:cs="Times New Roman"/>
          <w:sz w:val="24"/>
          <w:szCs w:val="24"/>
        </w:rPr>
      </w:pPr>
    </w:p>
    <w:p w14:paraId="228345B4" w14:textId="77777777" w:rsidR="006C7C3F" w:rsidRDefault="006C7C3F" w:rsidP="00614B49">
      <w:pPr>
        <w:ind w:firstLine="0"/>
        <w:rPr>
          <w:rFonts w:ascii="Times New Roman" w:hAnsi="Times New Roman" w:cs="Times New Roman"/>
          <w:sz w:val="24"/>
          <w:szCs w:val="24"/>
        </w:rPr>
      </w:pPr>
    </w:p>
    <w:p w14:paraId="5C918341" w14:textId="77777777" w:rsidR="006C7C3F" w:rsidRDefault="006C7C3F" w:rsidP="00614B49">
      <w:pPr>
        <w:ind w:firstLine="0"/>
        <w:rPr>
          <w:rFonts w:ascii="Times New Roman" w:hAnsi="Times New Roman" w:cs="Times New Roman"/>
          <w:sz w:val="24"/>
          <w:szCs w:val="24"/>
        </w:rPr>
      </w:pPr>
    </w:p>
    <w:p w14:paraId="29995CF0" w14:textId="77777777" w:rsidR="006C7C3F" w:rsidRDefault="006C7C3F" w:rsidP="00614B49">
      <w:pPr>
        <w:ind w:firstLine="0"/>
        <w:rPr>
          <w:rFonts w:ascii="Times New Roman" w:hAnsi="Times New Roman" w:cs="Times New Roman"/>
          <w:sz w:val="24"/>
          <w:szCs w:val="24"/>
        </w:rPr>
      </w:pPr>
    </w:p>
    <w:p w14:paraId="1D4C0260" w14:textId="77777777" w:rsidR="006C7C3F" w:rsidRDefault="006C7C3F" w:rsidP="006C7C3F">
      <w:pPr>
        <w:ind w:firstLine="0"/>
        <w:jc w:val="center"/>
        <w:rPr>
          <w:rFonts w:ascii="Times New Roman" w:hAnsi="Times New Roman" w:cs="Times New Roman"/>
          <w:sz w:val="18"/>
          <w:szCs w:val="18"/>
        </w:rPr>
      </w:pPr>
    </w:p>
    <w:p w14:paraId="639CB6CD" w14:textId="24243D2F" w:rsidR="006C7C3F" w:rsidRDefault="006C7C3F" w:rsidP="006C7C3F">
      <w:pPr>
        <w:ind w:firstLine="0"/>
        <w:jc w:val="center"/>
        <w:rPr>
          <w:rFonts w:ascii="Times New Roman" w:hAnsi="Times New Roman" w:cs="Times New Roman"/>
          <w:sz w:val="18"/>
          <w:szCs w:val="18"/>
        </w:rPr>
      </w:pPr>
      <w:r w:rsidRPr="00923B17">
        <w:rPr>
          <w:rFonts w:ascii="Times New Roman" w:hAnsi="Times New Roman" w:cs="Times New Roman"/>
          <w:sz w:val="18"/>
          <w:szCs w:val="18"/>
        </w:rPr>
        <w:t xml:space="preserve">Figure </w:t>
      </w:r>
      <w:r>
        <w:rPr>
          <w:rFonts w:ascii="Times New Roman" w:hAnsi="Times New Roman" w:cs="Times New Roman"/>
          <w:sz w:val="18"/>
          <w:szCs w:val="18"/>
        </w:rPr>
        <w:t>11</w:t>
      </w:r>
      <w:r w:rsidRPr="00923B17">
        <w:rPr>
          <w:rFonts w:ascii="Times New Roman" w:hAnsi="Times New Roman" w:cs="Times New Roman"/>
          <w:sz w:val="18"/>
          <w:szCs w:val="18"/>
        </w:rPr>
        <w:t xml:space="preserve"> – </w:t>
      </w:r>
      <w:r>
        <w:rPr>
          <w:rFonts w:ascii="Times New Roman" w:hAnsi="Times New Roman" w:cs="Times New Roman"/>
          <w:sz w:val="18"/>
          <w:szCs w:val="18"/>
        </w:rPr>
        <w:t xml:space="preserve">Total bags count at each airport for international </w:t>
      </w:r>
      <w:proofErr w:type="gramStart"/>
      <w:r>
        <w:rPr>
          <w:rFonts w:ascii="Times New Roman" w:hAnsi="Times New Roman" w:cs="Times New Roman"/>
          <w:sz w:val="18"/>
          <w:szCs w:val="18"/>
        </w:rPr>
        <w:t>flights</w:t>
      </w:r>
      <w:proofErr w:type="gramEnd"/>
    </w:p>
    <w:p w14:paraId="0C1F922A" w14:textId="79BD6D9D" w:rsidR="61C81A56" w:rsidRDefault="008430A4" w:rsidP="466B1600">
      <w:pPr>
        <w:ind w:firstLine="0"/>
        <w:jc w:val="both"/>
      </w:pPr>
      <w:r w:rsidRPr="008430A4">
        <w:rPr>
          <w:rFonts w:ascii="Times New Roman" w:hAnsi="Times New Roman" w:cs="Times New Roman"/>
          <w:noProof/>
          <w:sz w:val="18"/>
          <w:szCs w:val="18"/>
        </w:rPr>
        <w:drawing>
          <wp:inline distT="0" distB="0" distL="0" distR="0" wp14:anchorId="73230AF4" wp14:editId="2D7EE0EC">
            <wp:extent cx="6170978" cy="3717749"/>
            <wp:effectExtent l="0" t="0" r="1270" b="0"/>
            <wp:docPr id="245503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03526" name="Picture 1" descr="A screenshot of a computer&#10;&#10;Description automatically generated"/>
                    <pic:cNvPicPr/>
                  </pic:nvPicPr>
                  <pic:blipFill>
                    <a:blip r:embed="rId26"/>
                    <a:stretch>
                      <a:fillRect/>
                    </a:stretch>
                  </pic:blipFill>
                  <pic:spPr>
                    <a:xfrm>
                      <a:off x="0" y="0"/>
                      <a:ext cx="6194666" cy="3732020"/>
                    </a:xfrm>
                    <a:prstGeom prst="rect">
                      <a:avLst/>
                    </a:prstGeom>
                  </pic:spPr>
                </pic:pic>
              </a:graphicData>
            </a:graphic>
          </wp:inline>
        </w:drawing>
      </w:r>
    </w:p>
    <w:p w14:paraId="12858D42" w14:textId="6AC5F0D0" w:rsidR="006C7C3F" w:rsidRDefault="006C7C3F" w:rsidP="006C7C3F">
      <w:pPr>
        <w:ind w:firstLine="0"/>
        <w:jc w:val="center"/>
        <w:rPr>
          <w:rFonts w:ascii="Times New Roman" w:hAnsi="Times New Roman" w:cs="Times New Roman"/>
          <w:sz w:val="18"/>
          <w:szCs w:val="18"/>
        </w:rPr>
      </w:pPr>
      <w:r w:rsidRPr="006C7C3F">
        <w:rPr>
          <w:rFonts w:ascii="Times New Roman" w:hAnsi="Times New Roman" w:cs="Times New Roman"/>
          <w:sz w:val="18"/>
          <w:szCs w:val="18"/>
        </w:rPr>
        <w:t xml:space="preserve"> </w:t>
      </w:r>
      <w:r w:rsidRPr="00923B17">
        <w:rPr>
          <w:rFonts w:ascii="Times New Roman" w:hAnsi="Times New Roman" w:cs="Times New Roman"/>
          <w:sz w:val="18"/>
          <w:szCs w:val="18"/>
        </w:rPr>
        <w:t xml:space="preserve">Figure </w:t>
      </w:r>
      <w:r>
        <w:rPr>
          <w:rFonts w:ascii="Times New Roman" w:hAnsi="Times New Roman" w:cs="Times New Roman"/>
          <w:sz w:val="18"/>
          <w:szCs w:val="18"/>
        </w:rPr>
        <w:t>12</w:t>
      </w:r>
      <w:r w:rsidRPr="00923B17">
        <w:rPr>
          <w:rFonts w:ascii="Times New Roman" w:hAnsi="Times New Roman" w:cs="Times New Roman"/>
          <w:sz w:val="18"/>
          <w:szCs w:val="18"/>
        </w:rPr>
        <w:t xml:space="preserve"> – </w:t>
      </w:r>
      <w:r>
        <w:rPr>
          <w:rFonts w:ascii="Times New Roman" w:hAnsi="Times New Roman" w:cs="Times New Roman"/>
          <w:sz w:val="18"/>
          <w:szCs w:val="18"/>
        </w:rPr>
        <w:t>Total bags count week wise.</w:t>
      </w:r>
    </w:p>
    <w:p w14:paraId="2C31EBA8" w14:textId="77777777" w:rsidR="00941126" w:rsidRDefault="00941126" w:rsidP="00F8444B">
      <w:pPr>
        <w:ind w:firstLine="0"/>
        <w:jc w:val="center"/>
        <w:rPr>
          <w:rFonts w:ascii="Times New Roman" w:hAnsi="Times New Roman" w:cs="Times New Roman"/>
          <w:sz w:val="18"/>
          <w:szCs w:val="18"/>
        </w:rPr>
      </w:pPr>
    </w:p>
    <w:p w14:paraId="7F50D0A8" w14:textId="76215A9E" w:rsidR="00941126" w:rsidRDefault="00941126" w:rsidP="00F8444B">
      <w:pPr>
        <w:ind w:firstLine="0"/>
        <w:jc w:val="center"/>
        <w:rPr>
          <w:rFonts w:ascii="Times New Roman" w:hAnsi="Times New Roman" w:cs="Times New Roman"/>
          <w:sz w:val="18"/>
          <w:szCs w:val="18"/>
        </w:rPr>
      </w:pPr>
      <w:r w:rsidRPr="00941126">
        <w:rPr>
          <w:rFonts w:ascii="Times New Roman" w:hAnsi="Times New Roman" w:cs="Times New Roman"/>
          <w:noProof/>
          <w:sz w:val="18"/>
          <w:szCs w:val="18"/>
        </w:rPr>
        <w:lastRenderedPageBreak/>
        <w:drawing>
          <wp:inline distT="0" distB="0" distL="0" distR="0" wp14:anchorId="789E4BF7" wp14:editId="2B5080CA">
            <wp:extent cx="5943600" cy="3537585"/>
            <wp:effectExtent l="0" t="0" r="0" b="5715"/>
            <wp:docPr id="13755014" name="Picture 1375501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014" name="Picture 1" descr="A graph of a graph&#10;&#10;Description automatically generated with medium confidence"/>
                    <pic:cNvPicPr/>
                  </pic:nvPicPr>
                  <pic:blipFill>
                    <a:blip r:embed="rId27"/>
                    <a:stretch>
                      <a:fillRect/>
                    </a:stretch>
                  </pic:blipFill>
                  <pic:spPr>
                    <a:xfrm>
                      <a:off x="0" y="0"/>
                      <a:ext cx="5943600" cy="3537585"/>
                    </a:xfrm>
                    <a:prstGeom prst="rect">
                      <a:avLst/>
                    </a:prstGeom>
                  </pic:spPr>
                </pic:pic>
              </a:graphicData>
            </a:graphic>
          </wp:inline>
        </w:drawing>
      </w:r>
    </w:p>
    <w:p w14:paraId="7FE7C740" w14:textId="1D455B00" w:rsidR="79409845" w:rsidRDefault="79409845" w:rsidP="0CE6239A">
      <w:pPr>
        <w:ind w:firstLine="0"/>
        <w:jc w:val="both"/>
        <w:rPr>
          <w:rFonts w:ascii="Times New Roman" w:hAnsi="Times New Roman" w:cs="Times New Roman"/>
          <w:sz w:val="24"/>
          <w:szCs w:val="24"/>
        </w:rPr>
      </w:pPr>
      <w:r w:rsidRPr="002755F3">
        <w:rPr>
          <w:rFonts w:ascii="Times New Roman" w:hAnsi="Times New Roman" w:cs="Times New Roman"/>
          <w:sz w:val="24"/>
          <w:szCs w:val="24"/>
        </w:rPr>
        <w:t>The bar graph above</w:t>
      </w:r>
      <w:r w:rsidR="00702F3C">
        <w:rPr>
          <w:rFonts w:ascii="Times New Roman" w:hAnsi="Times New Roman" w:cs="Times New Roman"/>
          <w:sz w:val="24"/>
          <w:szCs w:val="24"/>
        </w:rPr>
        <w:t xml:space="preserve"> in figure </w:t>
      </w:r>
      <w:r w:rsidR="00EF2C12">
        <w:rPr>
          <w:rFonts w:ascii="Times New Roman" w:hAnsi="Times New Roman" w:cs="Times New Roman"/>
          <w:sz w:val="24"/>
          <w:szCs w:val="24"/>
        </w:rPr>
        <w:t>12</w:t>
      </w:r>
      <w:r w:rsidR="00702F3C">
        <w:rPr>
          <w:rFonts w:ascii="Times New Roman" w:hAnsi="Times New Roman" w:cs="Times New Roman"/>
          <w:sz w:val="24"/>
          <w:szCs w:val="24"/>
        </w:rPr>
        <w:t>,</w:t>
      </w:r>
      <w:r w:rsidRPr="002755F3">
        <w:rPr>
          <w:rFonts w:ascii="Times New Roman" w:hAnsi="Times New Roman" w:cs="Times New Roman"/>
          <w:sz w:val="24"/>
          <w:szCs w:val="24"/>
        </w:rPr>
        <w:t xml:space="preserve"> illustrates how each station's weekly total bag count is determined. Days in a week </w:t>
      </w:r>
      <w:proofErr w:type="gramStart"/>
      <w:r w:rsidRPr="002755F3">
        <w:rPr>
          <w:rFonts w:ascii="Times New Roman" w:hAnsi="Times New Roman" w:cs="Times New Roman"/>
          <w:sz w:val="24"/>
          <w:szCs w:val="24"/>
        </w:rPr>
        <w:t>are represented</w:t>
      </w:r>
      <w:proofErr w:type="gramEnd"/>
      <w:r w:rsidRPr="002755F3">
        <w:rPr>
          <w:rFonts w:ascii="Times New Roman" w:hAnsi="Times New Roman" w:cs="Times New Roman"/>
          <w:sz w:val="24"/>
          <w:szCs w:val="24"/>
        </w:rPr>
        <w:t xml:space="preserve"> on the x-axis, and count bags are represented on the y-axis. The station </w:t>
      </w:r>
      <w:proofErr w:type="gramStart"/>
      <w:r w:rsidRPr="002755F3">
        <w:rPr>
          <w:rFonts w:ascii="Times New Roman" w:hAnsi="Times New Roman" w:cs="Times New Roman"/>
          <w:sz w:val="24"/>
          <w:szCs w:val="24"/>
        </w:rPr>
        <w:t xml:space="preserve">is </w:t>
      </w:r>
      <w:r w:rsidR="002244BB" w:rsidRPr="002755F3">
        <w:rPr>
          <w:rFonts w:ascii="Times New Roman" w:hAnsi="Times New Roman" w:cs="Times New Roman"/>
          <w:sz w:val="24"/>
          <w:szCs w:val="24"/>
        </w:rPr>
        <w:t>colored</w:t>
      </w:r>
      <w:proofErr w:type="gramEnd"/>
      <w:r w:rsidRPr="002755F3">
        <w:rPr>
          <w:rFonts w:ascii="Times New Roman" w:hAnsi="Times New Roman" w:cs="Times New Roman"/>
          <w:sz w:val="24"/>
          <w:szCs w:val="24"/>
        </w:rPr>
        <w:t xml:space="preserve"> differently and filtered. We can see that DFW airport, which </w:t>
      </w:r>
      <w:proofErr w:type="gramStart"/>
      <w:r w:rsidRPr="002755F3">
        <w:rPr>
          <w:rFonts w:ascii="Times New Roman" w:hAnsi="Times New Roman" w:cs="Times New Roman"/>
          <w:sz w:val="24"/>
          <w:szCs w:val="24"/>
        </w:rPr>
        <w:t>is shown</w:t>
      </w:r>
      <w:proofErr w:type="gramEnd"/>
      <w:r w:rsidRPr="002755F3">
        <w:rPr>
          <w:rFonts w:ascii="Times New Roman" w:hAnsi="Times New Roman" w:cs="Times New Roman"/>
          <w:sz w:val="24"/>
          <w:szCs w:val="24"/>
        </w:rPr>
        <w:t xml:space="preserve"> in orange on the y-axis, takes up greater space every day. Charlotte comes in third, and Miami comes in second, as indicated by the purple and b</w:t>
      </w:r>
      <w:r w:rsidR="5FDBC661" w:rsidRPr="002755F3">
        <w:rPr>
          <w:rFonts w:ascii="Times New Roman" w:hAnsi="Times New Roman" w:cs="Times New Roman"/>
          <w:sz w:val="24"/>
          <w:szCs w:val="24"/>
        </w:rPr>
        <w:t xml:space="preserve">lue </w:t>
      </w:r>
      <w:r w:rsidR="65681432" w:rsidRPr="002755F3">
        <w:rPr>
          <w:rFonts w:ascii="Times New Roman" w:hAnsi="Times New Roman" w:cs="Times New Roman"/>
          <w:sz w:val="24"/>
          <w:szCs w:val="24"/>
        </w:rPr>
        <w:t>color</w:t>
      </w:r>
      <w:r w:rsidRPr="002755F3">
        <w:rPr>
          <w:rFonts w:ascii="Times New Roman" w:hAnsi="Times New Roman" w:cs="Times New Roman"/>
          <w:sz w:val="24"/>
          <w:szCs w:val="24"/>
        </w:rPr>
        <w:t xml:space="preserve">. The remaining stations take </w:t>
      </w:r>
      <w:proofErr w:type="gramStart"/>
      <w:r w:rsidRPr="002755F3">
        <w:rPr>
          <w:rFonts w:ascii="Times New Roman" w:hAnsi="Times New Roman" w:cs="Times New Roman"/>
          <w:sz w:val="24"/>
          <w:szCs w:val="24"/>
        </w:rPr>
        <w:t>considerably less</w:t>
      </w:r>
      <w:proofErr w:type="gramEnd"/>
      <w:r w:rsidRPr="002755F3">
        <w:rPr>
          <w:rFonts w:ascii="Times New Roman" w:hAnsi="Times New Roman" w:cs="Times New Roman"/>
          <w:sz w:val="24"/>
          <w:szCs w:val="24"/>
        </w:rPr>
        <w:t xml:space="preserve"> area. Lastly, on weekdays, all stations deal with </w:t>
      </w:r>
      <w:proofErr w:type="gramStart"/>
      <w:r w:rsidRPr="002755F3">
        <w:rPr>
          <w:rFonts w:ascii="Times New Roman" w:hAnsi="Times New Roman" w:cs="Times New Roman"/>
          <w:sz w:val="24"/>
          <w:szCs w:val="24"/>
        </w:rPr>
        <w:t>some of</w:t>
      </w:r>
      <w:proofErr w:type="gramEnd"/>
      <w:r w:rsidRPr="002755F3">
        <w:rPr>
          <w:rFonts w:ascii="Times New Roman" w:hAnsi="Times New Roman" w:cs="Times New Roman"/>
          <w:sz w:val="24"/>
          <w:szCs w:val="24"/>
        </w:rPr>
        <w:t xml:space="preserve"> the lowest bags.</w:t>
      </w:r>
    </w:p>
    <w:p w14:paraId="6D3C1269" w14:textId="77777777" w:rsidR="00E51ED8" w:rsidRDefault="00E51ED8" w:rsidP="0CE6239A">
      <w:pPr>
        <w:ind w:firstLine="0"/>
        <w:jc w:val="both"/>
        <w:rPr>
          <w:rFonts w:ascii="Times New Roman" w:hAnsi="Times New Roman" w:cs="Times New Roman"/>
          <w:sz w:val="24"/>
          <w:szCs w:val="24"/>
        </w:rPr>
      </w:pPr>
    </w:p>
    <w:p w14:paraId="3D2C5EF2" w14:textId="1A011DF5" w:rsidR="005E2046" w:rsidRDefault="001F1E9B" w:rsidP="005E2046">
      <w:pPr>
        <w:pStyle w:val="Heading3"/>
        <w:rPr>
          <w:rFonts w:ascii="Times New Roman" w:hAnsi="Times New Roman" w:cs="Times New Roman"/>
          <w:i w:val="0"/>
          <w:iCs w:val="0"/>
          <w:sz w:val="24"/>
          <w:szCs w:val="24"/>
        </w:rPr>
      </w:pPr>
      <w:bookmarkStart w:id="300" w:name="_Toc152880101"/>
      <w:r>
        <w:rPr>
          <w:rFonts w:ascii="Times New Roman" w:hAnsi="Times New Roman" w:cs="Times New Roman"/>
          <w:i w:val="0"/>
          <w:iCs w:val="0"/>
          <w:sz w:val="24"/>
          <w:szCs w:val="24"/>
        </w:rPr>
        <w:t>Average n</w:t>
      </w:r>
      <w:r w:rsidR="00D247D5">
        <w:rPr>
          <w:rFonts w:ascii="Times New Roman" w:hAnsi="Times New Roman" w:cs="Times New Roman"/>
          <w:i w:val="0"/>
          <w:iCs w:val="0"/>
          <w:sz w:val="24"/>
          <w:szCs w:val="24"/>
        </w:rPr>
        <w:t>umber of f</w:t>
      </w:r>
      <w:r w:rsidR="00AA23EA">
        <w:rPr>
          <w:rFonts w:ascii="Times New Roman" w:hAnsi="Times New Roman" w:cs="Times New Roman"/>
          <w:i w:val="0"/>
          <w:iCs w:val="0"/>
          <w:sz w:val="24"/>
          <w:szCs w:val="24"/>
        </w:rPr>
        <w:t xml:space="preserve">lights scheduled for departure – Hourly </w:t>
      </w:r>
      <w:r w:rsidR="00F33B9E">
        <w:rPr>
          <w:rFonts w:ascii="Times New Roman" w:hAnsi="Times New Roman" w:cs="Times New Roman"/>
          <w:i w:val="0"/>
          <w:iCs w:val="0"/>
          <w:sz w:val="24"/>
          <w:szCs w:val="24"/>
        </w:rPr>
        <w:t>wise</w:t>
      </w:r>
      <w:r w:rsidR="00AA7F41">
        <w:rPr>
          <w:rFonts w:ascii="Times New Roman" w:hAnsi="Times New Roman" w:cs="Times New Roman"/>
          <w:i w:val="0"/>
          <w:iCs w:val="0"/>
          <w:sz w:val="24"/>
          <w:szCs w:val="24"/>
        </w:rPr>
        <w:t>.</w:t>
      </w:r>
      <w:bookmarkEnd w:id="300"/>
    </w:p>
    <w:p w14:paraId="6714CCFF" w14:textId="77777777" w:rsidR="006C7C3F" w:rsidRDefault="006C7C3F" w:rsidP="006C7C3F">
      <w:pPr>
        <w:ind w:firstLine="0"/>
        <w:jc w:val="center"/>
        <w:rPr>
          <w:rFonts w:ascii="Times New Roman" w:hAnsi="Times New Roman" w:cs="Times New Roman"/>
          <w:sz w:val="18"/>
          <w:szCs w:val="18"/>
        </w:rPr>
      </w:pPr>
      <w:r w:rsidRPr="00923B17">
        <w:rPr>
          <w:rFonts w:ascii="Times New Roman" w:hAnsi="Times New Roman" w:cs="Times New Roman"/>
          <w:sz w:val="18"/>
          <w:szCs w:val="18"/>
        </w:rPr>
        <w:t xml:space="preserve">Figure </w:t>
      </w:r>
      <w:r>
        <w:rPr>
          <w:rFonts w:ascii="Times New Roman" w:hAnsi="Times New Roman" w:cs="Times New Roman"/>
          <w:sz w:val="18"/>
          <w:szCs w:val="18"/>
        </w:rPr>
        <w:t>13</w:t>
      </w:r>
      <w:r w:rsidRPr="00923B17">
        <w:rPr>
          <w:rFonts w:ascii="Times New Roman" w:hAnsi="Times New Roman" w:cs="Times New Roman"/>
          <w:sz w:val="18"/>
          <w:szCs w:val="18"/>
        </w:rPr>
        <w:t xml:space="preserve"> – </w:t>
      </w:r>
      <w:r>
        <w:rPr>
          <w:rFonts w:ascii="Times New Roman" w:hAnsi="Times New Roman" w:cs="Times New Roman"/>
          <w:sz w:val="18"/>
          <w:szCs w:val="18"/>
        </w:rPr>
        <w:t>Total flights count.</w:t>
      </w:r>
    </w:p>
    <w:p w14:paraId="423F916A" w14:textId="336ECC29" w:rsidR="00E97839" w:rsidRDefault="00E97839" w:rsidP="002D4C76">
      <w:pPr>
        <w:ind w:firstLine="0"/>
        <w:jc w:val="center"/>
        <w:rPr>
          <w:rFonts w:ascii="Times New Roman" w:hAnsi="Times New Roman" w:cs="Times New Roman"/>
          <w:sz w:val="18"/>
          <w:szCs w:val="18"/>
        </w:rPr>
      </w:pPr>
      <w:r>
        <w:rPr>
          <w:noProof/>
        </w:rPr>
        <w:lastRenderedPageBreak/>
        <w:drawing>
          <wp:inline distT="0" distB="0" distL="0" distR="0" wp14:anchorId="3C9B0A8D" wp14:editId="19E95173">
            <wp:extent cx="5943600" cy="3607435"/>
            <wp:effectExtent l="0" t="0" r="0" b="0"/>
            <wp:docPr id="1758304567" name="Picture 175830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3045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607435"/>
                    </a:xfrm>
                    <a:prstGeom prst="rect">
                      <a:avLst/>
                    </a:prstGeom>
                  </pic:spPr>
                </pic:pic>
              </a:graphicData>
            </a:graphic>
          </wp:inline>
        </w:drawing>
      </w:r>
    </w:p>
    <w:p w14:paraId="42258CBB" w14:textId="675EA391" w:rsidR="5988C56F" w:rsidRPr="002755F3" w:rsidRDefault="5988C56F" w:rsidP="002244BB">
      <w:pPr>
        <w:jc w:val="both"/>
        <w:rPr>
          <w:rFonts w:ascii="Times New Roman" w:hAnsi="Times New Roman" w:cs="Times New Roman"/>
          <w:sz w:val="24"/>
          <w:szCs w:val="24"/>
        </w:rPr>
      </w:pPr>
      <w:r w:rsidRPr="002755F3">
        <w:rPr>
          <w:rFonts w:ascii="Times New Roman" w:hAnsi="Times New Roman" w:cs="Times New Roman"/>
          <w:sz w:val="24"/>
          <w:szCs w:val="24"/>
        </w:rPr>
        <w:t xml:space="preserve">We created a heatmap </w:t>
      </w:r>
      <w:r w:rsidR="002244BB">
        <w:rPr>
          <w:rFonts w:ascii="Times New Roman" w:hAnsi="Times New Roman" w:cs="Times New Roman"/>
          <w:sz w:val="24"/>
          <w:szCs w:val="24"/>
        </w:rPr>
        <w:t>as depicted</w:t>
      </w:r>
      <w:r w:rsidRPr="002755F3">
        <w:rPr>
          <w:rFonts w:ascii="Times New Roman" w:hAnsi="Times New Roman" w:cs="Times New Roman"/>
          <w:sz w:val="24"/>
          <w:szCs w:val="24"/>
        </w:rPr>
        <w:t xml:space="preserve"> </w:t>
      </w:r>
      <w:r w:rsidR="002244BB">
        <w:rPr>
          <w:rFonts w:ascii="Times New Roman" w:hAnsi="Times New Roman" w:cs="Times New Roman"/>
          <w:sz w:val="24"/>
          <w:szCs w:val="24"/>
        </w:rPr>
        <w:t xml:space="preserve">in the </w:t>
      </w:r>
      <w:r w:rsidRPr="002755F3">
        <w:rPr>
          <w:rFonts w:ascii="Times New Roman" w:hAnsi="Times New Roman" w:cs="Times New Roman"/>
          <w:sz w:val="24"/>
          <w:szCs w:val="24"/>
        </w:rPr>
        <w:t>above</w:t>
      </w:r>
      <w:r w:rsidR="002244BB">
        <w:rPr>
          <w:rFonts w:ascii="Times New Roman" w:hAnsi="Times New Roman" w:cs="Times New Roman"/>
          <w:sz w:val="24"/>
          <w:szCs w:val="24"/>
        </w:rPr>
        <w:t>, figure 1</w:t>
      </w:r>
      <w:r w:rsidR="00EF2C12">
        <w:rPr>
          <w:rFonts w:ascii="Times New Roman" w:hAnsi="Times New Roman" w:cs="Times New Roman"/>
          <w:sz w:val="24"/>
          <w:szCs w:val="24"/>
        </w:rPr>
        <w:t>3</w:t>
      </w:r>
      <w:r w:rsidR="002244BB">
        <w:rPr>
          <w:rFonts w:ascii="Times New Roman" w:hAnsi="Times New Roman" w:cs="Times New Roman"/>
          <w:sz w:val="24"/>
          <w:szCs w:val="24"/>
        </w:rPr>
        <w:t>,</w:t>
      </w:r>
      <w:r w:rsidRPr="002755F3">
        <w:rPr>
          <w:rFonts w:ascii="Times New Roman" w:hAnsi="Times New Roman" w:cs="Times New Roman"/>
          <w:sz w:val="24"/>
          <w:szCs w:val="24"/>
        </w:rPr>
        <w:t xml:space="preserve"> graphic to show the average number of flights planned for departure hourly. The station </w:t>
      </w:r>
      <w:proofErr w:type="gramStart"/>
      <w:r w:rsidRPr="002755F3">
        <w:rPr>
          <w:rFonts w:ascii="Times New Roman" w:hAnsi="Times New Roman" w:cs="Times New Roman"/>
          <w:sz w:val="24"/>
          <w:szCs w:val="24"/>
        </w:rPr>
        <w:t>is filtered</w:t>
      </w:r>
      <w:proofErr w:type="gramEnd"/>
      <w:r w:rsidRPr="002755F3">
        <w:rPr>
          <w:rFonts w:ascii="Times New Roman" w:hAnsi="Times New Roman" w:cs="Times New Roman"/>
          <w:sz w:val="24"/>
          <w:szCs w:val="24"/>
        </w:rPr>
        <w:t xml:space="preserve"> in this graphic, which shows that the morning hours of 8 to 10 in May had the largest daily average of flights. later in the evening, after which it decreased slightly. The average number of flights increased again from 4 p.m. to 10 p.m. When it comes to June, we can state that the morning hours of 7 to 10 am have a high average number of flights, with a minor reduction later in the day. </w:t>
      </w:r>
    </w:p>
    <w:p w14:paraId="17F4E3C8" w14:textId="77777777" w:rsidR="006C7C3F" w:rsidRDefault="5988C56F" w:rsidP="006C7C3F">
      <w:pPr>
        <w:ind w:firstLine="0"/>
        <w:jc w:val="center"/>
        <w:rPr>
          <w:rFonts w:ascii="Times New Roman" w:hAnsi="Times New Roman" w:cs="Times New Roman"/>
          <w:sz w:val="18"/>
          <w:szCs w:val="18"/>
        </w:rPr>
      </w:pPr>
      <w:r>
        <w:t xml:space="preserve"> </w:t>
      </w:r>
      <w:r w:rsidR="006C7C3F" w:rsidRPr="00923B17">
        <w:rPr>
          <w:rFonts w:ascii="Times New Roman" w:hAnsi="Times New Roman" w:cs="Times New Roman"/>
          <w:sz w:val="18"/>
          <w:szCs w:val="18"/>
        </w:rPr>
        <w:t xml:space="preserve">Figure </w:t>
      </w:r>
      <w:r w:rsidR="006C7C3F">
        <w:rPr>
          <w:rFonts w:ascii="Times New Roman" w:hAnsi="Times New Roman" w:cs="Times New Roman"/>
          <w:sz w:val="18"/>
          <w:szCs w:val="18"/>
        </w:rPr>
        <w:t>14</w:t>
      </w:r>
      <w:r w:rsidR="006C7C3F" w:rsidRPr="00923B17">
        <w:rPr>
          <w:rFonts w:ascii="Times New Roman" w:hAnsi="Times New Roman" w:cs="Times New Roman"/>
          <w:sz w:val="18"/>
          <w:szCs w:val="18"/>
        </w:rPr>
        <w:t xml:space="preserve"> – </w:t>
      </w:r>
      <w:r w:rsidR="006C7C3F">
        <w:rPr>
          <w:rFonts w:ascii="Times New Roman" w:hAnsi="Times New Roman" w:cs="Times New Roman"/>
          <w:sz w:val="18"/>
          <w:szCs w:val="18"/>
        </w:rPr>
        <w:t>Total flights count.</w:t>
      </w:r>
    </w:p>
    <w:p w14:paraId="3ADBE752" w14:textId="33C2FD8A" w:rsidR="005938D1" w:rsidRDefault="008640E2" w:rsidP="005938D1">
      <w:pPr>
        <w:ind w:firstLine="0"/>
        <w:jc w:val="center"/>
        <w:rPr>
          <w:rFonts w:ascii="Times New Roman" w:hAnsi="Times New Roman" w:cs="Times New Roman"/>
          <w:sz w:val="18"/>
          <w:szCs w:val="18"/>
        </w:rPr>
      </w:pPr>
      <w:r w:rsidRPr="008640E2">
        <w:rPr>
          <w:rFonts w:ascii="Times New Roman" w:hAnsi="Times New Roman" w:cs="Times New Roman"/>
          <w:noProof/>
          <w:sz w:val="18"/>
          <w:szCs w:val="18"/>
        </w:rPr>
        <w:lastRenderedPageBreak/>
        <w:drawing>
          <wp:inline distT="0" distB="0" distL="0" distR="0" wp14:anchorId="4167C471" wp14:editId="7E369AAB">
            <wp:extent cx="5943600" cy="3562350"/>
            <wp:effectExtent l="0" t="0" r="0" b="0"/>
            <wp:docPr id="323921002" name="Picture 3239210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21002" name="Picture 1" descr="A screenshot of a computer&#10;&#10;Description automatically generated"/>
                    <pic:cNvPicPr/>
                  </pic:nvPicPr>
                  <pic:blipFill>
                    <a:blip r:embed="rId29"/>
                    <a:stretch>
                      <a:fillRect/>
                    </a:stretch>
                  </pic:blipFill>
                  <pic:spPr>
                    <a:xfrm>
                      <a:off x="0" y="0"/>
                      <a:ext cx="5943600" cy="3562350"/>
                    </a:xfrm>
                    <a:prstGeom prst="rect">
                      <a:avLst/>
                    </a:prstGeom>
                  </pic:spPr>
                </pic:pic>
              </a:graphicData>
            </a:graphic>
          </wp:inline>
        </w:drawing>
      </w:r>
    </w:p>
    <w:p w14:paraId="688C6079" w14:textId="24A1B941" w:rsidR="00361FD7" w:rsidRPr="00EB1B22" w:rsidRDefault="00361FD7" w:rsidP="00361FD7">
      <w:pPr>
        <w:pStyle w:val="Heading3"/>
        <w:rPr>
          <w:rFonts w:ascii="Times New Roman" w:hAnsi="Times New Roman" w:cs="Times New Roman"/>
          <w:i w:val="0"/>
          <w:iCs w:val="0"/>
          <w:sz w:val="24"/>
          <w:szCs w:val="24"/>
        </w:rPr>
      </w:pPr>
      <w:bookmarkStart w:id="301" w:name="_Toc152880102"/>
      <w:r>
        <w:rPr>
          <w:rFonts w:ascii="Times New Roman" w:hAnsi="Times New Roman" w:cs="Times New Roman"/>
          <w:i w:val="0"/>
          <w:iCs w:val="0"/>
          <w:sz w:val="24"/>
          <w:szCs w:val="24"/>
        </w:rPr>
        <w:t xml:space="preserve">Average </w:t>
      </w:r>
      <w:r w:rsidR="005726DF">
        <w:rPr>
          <w:rFonts w:ascii="Times New Roman" w:hAnsi="Times New Roman" w:cs="Times New Roman"/>
          <w:i w:val="0"/>
          <w:iCs w:val="0"/>
          <w:sz w:val="24"/>
          <w:szCs w:val="24"/>
        </w:rPr>
        <w:t>baggage arrival time</w:t>
      </w:r>
      <w:r>
        <w:rPr>
          <w:rFonts w:ascii="Times New Roman" w:hAnsi="Times New Roman" w:cs="Times New Roman"/>
          <w:i w:val="0"/>
          <w:iCs w:val="0"/>
          <w:sz w:val="24"/>
          <w:szCs w:val="24"/>
        </w:rPr>
        <w:t>.</w:t>
      </w:r>
      <w:bookmarkEnd w:id="301"/>
    </w:p>
    <w:p w14:paraId="71A0AAF5" w14:textId="1A48C912" w:rsidR="5E7F5F43" w:rsidRDefault="5E7F5F43" w:rsidP="3C6518AB">
      <w:pPr>
        <w:rPr>
          <w:rFonts w:ascii="Times New Roman" w:hAnsi="Times New Roman" w:cs="Times New Roman"/>
          <w:sz w:val="24"/>
          <w:szCs w:val="24"/>
        </w:rPr>
      </w:pPr>
      <w:r w:rsidRPr="002755F3">
        <w:rPr>
          <w:rFonts w:ascii="Times New Roman" w:hAnsi="Times New Roman" w:cs="Times New Roman"/>
          <w:sz w:val="24"/>
          <w:szCs w:val="24"/>
        </w:rPr>
        <w:t xml:space="preserve">In the </w:t>
      </w:r>
      <w:r w:rsidR="00186AC7">
        <w:rPr>
          <w:rFonts w:ascii="Times New Roman" w:hAnsi="Times New Roman" w:cs="Times New Roman"/>
          <w:sz w:val="24"/>
          <w:szCs w:val="24"/>
        </w:rPr>
        <w:t>below</w:t>
      </w:r>
      <w:r w:rsidRPr="002755F3">
        <w:rPr>
          <w:rFonts w:ascii="Times New Roman" w:hAnsi="Times New Roman" w:cs="Times New Roman"/>
          <w:sz w:val="24"/>
          <w:szCs w:val="24"/>
        </w:rPr>
        <w:t xml:space="preserve"> chart</w:t>
      </w:r>
      <w:r w:rsidR="006D71DE">
        <w:rPr>
          <w:rFonts w:ascii="Times New Roman" w:hAnsi="Times New Roman" w:cs="Times New Roman"/>
          <w:sz w:val="24"/>
          <w:szCs w:val="24"/>
        </w:rPr>
        <w:t>, figure 1</w:t>
      </w:r>
      <w:r w:rsidR="00EF2C12">
        <w:rPr>
          <w:rFonts w:ascii="Times New Roman" w:hAnsi="Times New Roman" w:cs="Times New Roman"/>
          <w:sz w:val="24"/>
          <w:szCs w:val="24"/>
        </w:rPr>
        <w:t>4</w:t>
      </w:r>
      <w:r w:rsidR="006D71DE">
        <w:rPr>
          <w:rFonts w:ascii="Times New Roman" w:hAnsi="Times New Roman" w:cs="Times New Roman"/>
          <w:sz w:val="24"/>
          <w:szCs w:val="24"/>
        </w:rPr>
        <w:t>,</w:t>
      </w:r>
      <w:r w:rsidRPr="002755F3">
        <w:rPr>
          <w:rFonts w:ascii="Times New Roman" w:hAnsi="Times New Roman" w:cs="Times New Roman"/>
          <w:sz w:val="24"/>
          <w:szCs w:val="24"/>
        </w:rPr>
        <w:t xml:space="preserve"> we can see th</w:t>
      </w:r>
      <w:r w:rsidR="445EF68A" w:rsidRPr="002755F3">
        <w:rPr>
          <w:rFonts w:ascii="Times New Roman" w:hAnsi="Times New Roman" w:cs="Times New Roman"/>
          <w:sz w:val="24"/>
          <w:szCs w:val="24"/>
        </w:rPr>
        <w:t>e</w:t>
      </w:r>
      <w:r w:rsidR="75B5B20A" w:rsidRPr="002755F3">
        <w:rPr>
          <w:rFonts w:ascii="Times New Roman" w:hAnsi="Times New Roman" w:cs="Times New Roman"/>
          <w:sz w:val="24"/>
          <w:szCs w:val="24"/>
        </w:rPr>
        <w:t xml:space="preserve"> heatmap that shows the </w:t>
      </w:r>
      <w:r w:rsidR="00EF2C12" w:rsidRPr="002755F3">
        <w:rPr>
          <w:rFonts w:ascii="Times New Roman" w:hAnsi="Times New Roman" w:cs="Times New Roman"/>
          <w:sz w:val="24"/>
          <w:szCs w:val="24"/>
        </w:rPr>
        <w:t>average</w:t>
      </w:r>
      <w:r w:rsidR="75B5B20A" w:rsidRPr="002755F3">
        <w:rPr>
          <w:rFonts w:ascii="Times New Roman" w:hAnsi="Times New Roman" w:cs="Times New Roman"/>
          <w:sz w:val="24"/>
          <w:szCs w:val="24"/>
        </w:rPr>
        <w:t xml:space="preserve"> baggage arrival time </w:t>
      </w:r>
      <w:r w:rsidR="006A09FC">
        <w:rPr>
          <w:rFonts w:ascii="Times New Roman" w:hAnsi="Times New Roman" w:cs="Times New Roman"/>
          <w:sz w:val="24"/>
          <w:szCs w:val="24"/>
        </w:rPr>
        <w:t xml:space="preserve">which is highest in the </w:t>
      </w:r>
      <w:r w:rsidR="00895AF7">
        <w:rPr>
          <w:rFonts w:ascii="Times New Roman" w:hAnsi="Times New Roman" w:cs="Times New Roman"/>
          <w:sz w:val="24"/>
          <w:szCs w:val="24"/>
        </w:rPr>
        <w:t>flights flying from DFW and Chicago to various destinations.</w:t>
      </w:r>
    </w:p>
    <w:p w14:paraId="6C8F97B5" w14:textId="77777777" w:rsidR="006C7C3F" w:rsidRDefault="006C7C3F" w:rsidP="3C6518AB">
      <w:pPr>
        <w:rPr>
          <w:rFonts w:ascii="Times New Roman" w:hAnsi="Times New Roman" w:cs="Times New Roman"/>
          <w:sz w:val="24"/>
          <w:szCs w:val="24"/>
        </w:rPr>
      </w:pPr>
    </w:p>
    <w:p w14:paraId="7EE6881B" w14:textId="77777777" w:rsidR="006C7C3F" w:rsidRDefault="006C7C3F" w:rsidP="3C6518AB">
      <w:pPr>
        <w:rPr>
          <w:rFonts w:ascii="Times New Roman" w:hAnsi="Times New Roman" w:cs="Times New Roman"/>
          <w:sz w:val="24"/>
          <w:szCs w:val="24"/>
        </w:rPr>
      </w:pPr>
    </w:p>
    <w:p w14:paraId="66B9CD64" w14:textId="77777777" w:rsidR="006C7C3F" w:rsidRDefault="006C7C3F" w:rsidP="3C6518AB">
      <w:pPr>
        <w:rPr>
          <w:rFonts w:ascii="Times New Roman" w:hAnsi="Times New Roman" w:cs="Times New Roman"/>
          <w:sz w:val="24"/>
          <w:szCs w:val="24"/>
        </w:rPr>
      </w:pPr>
    </w:p>
    <w:p w14:paraId="5ECCE3AB" w14:textId="77777777" w:rsidR="006C7C3F" w:rsidRDefault="006C7C3F" w:rsidP="3C6518AB">
      <w:pPr>
        <w:rPr>
          <w:rFonts w:ascii="Times New Roman" w:hAnsi="Times New Roman" w:cs="Times New Roman"/>
          <w:sz w:val="24"/>
          <w:szCs w:val="24"/>
        </w:rPr>
      </w:pPr>
    </w:p>
    <w:p w14:paraId="4093881A" w14:textId="77777777" w:rsidR="006C7C3F" w:rsidRDefault="006C7C3F" w:rsidP="3C6518AB">
      <w:pPr>
        <w:rPr>
          <w:rFonts w:ascii="Times New Roman" w:hAnsi="Times New Roman" w:cs="Times New Roman"/>
          <w:sz w:val="24"/>
          <w:szCs w:val="24"/>
        </w:rPr>
      </w:pPr>
    </w:p>
    <w:p w14:paraId="04F59F7D" w14:textId="77777777" w:rsidR="006C7C3F" w:rsidRDefault="006C7C3F" w:rsidP="3C6518AB">
      <w:pPr>
        <w:rPr>
          <w:rFonts w:ascii="Times New Roman" w:hAnsi="Times New Roman" w:cs="Times New Roman"/>
          <w:sz w:val="24"/>
          <w:szCs w:val="24"/>
        </w:rPr>
      </w:pPr>
    </w:p>
    <w:p w14:paraId="42059027" w14:textId="77777777" w:rsidR="006C7C3F" w:rsidRDefault="006C7C3F" w:rsidP="006C7C3F">
      <w:pPr>
        <w:ind w:firstLine="0"/>
        <w:jc w:val="center"/>
        <w:rPr>
          <w:rFonts w:ascii="Times New Roman" w:hAnsi="Times New Roman" w:cs="Times New Roman"/>
          <w:sz w:val="18"/>
          <w:szCs w:val="18"/>
        </w:rPr>
      </w:pPr>
    </w:p>
    <w:p w14:paraId="427A9E9E" w14:textId="6D005D3B" w:rsidR="006C7C3F" w:rsidRDefault="006C7C3F" w:rsidP="006C7C3F">
      <w:pPr>
        <w:ind w:firstLine="0"/>
        <w:jc w:val="center"/>
        <w:rPr>
          <w:rFonts w:ascii="Times New Roman" w:hAnsi="Times New Roman" w:cs="Times New Roman"/>
          <w:sz w:val="18"/>
          <w:szCs w:val="18"/>
        </w:rPr>
      </w:pPr>
      <w:r w:rsidRPr="00923B17">
        <w:rPr>
          <w:rFonts w:ascii="Times New Roman" w:hAnsi="Times New Roman" w:cs="Times New Roman"/>
          <w:sz w:val="18"/>
          <w:szCs w:val="18"/>
        </w:rPr>
        <w:t xml:space="preserve">Figure </w:t>
      </w:r>
      <w:r>
        <w:rPr>
          <w:rFonts w:ascii="Times New Roman" w:hAnsi="Times New Roman" w:cs="Times New Roman"/>
          <w:sz w:val="18"/>
          <w:szCs w:val="18"/>
        </w:rPr>
        <w:t>15</w:t>
      </w:r>
      <w:r w:rsidRPr="00923B17">
        <w:rPr>
          <w:rFonts w:ascii="Times New Roman" w:hAnsi="Times New Roman" w:cs="Times New Roman"/>
          <w:sz w:val="18"/>
          <w:szCs w:val="18"/>
        </w:rPr>
        <w:t xml:space="preserve"> – </w:t>
      </w:r>
      <w:r>
        <w:rPr>
          <w:rFonts w:ascii="Times New Roman" w:hAnsi="Times New Roman" w:cs="Times New Roman"/>
          <w:sz w:val="18"/>
          <w:szCs w:val="18"/>
        </w:rPr>
        <w:t>Average bags count.</w:t>
      </w:r>
    </w:p>
    <w:p w14:paraId="494C54A9" w14:textId="77F63D00" w:rsidR="005938D1" w:rsidRDefault="005938D1" w:rsidP="008640E2">
      <w:pPr>
        <w:ind w:firstLine="0"/>
        <w:jc w:val="center"/>
        <w:rPr>
          <w:rFonts w:ascii="Times New Roman" w:hAnsi="Times New Roman" w:cs="Times New Roman"/>
          <w:sz w:val="18"/>
          <w:szCs w:val="18"/>
        </w:rPr>
      </w:pPr>
      <w:r w:rsidRPr="005938D1">
        <w:rPr>
          <w:rFonts w:ascii="Times New Roman" w:hAnsi="Times New Roman" w:cs="Times New Roman"/>
          <w:noProof/>
          <w:sz w:val="18"/>
          <w:szCs w:val="18"/>
        </w:rPr>
        <w:lastRenderedPageBreak/>
        <w:drawing>
          <wp:inline distT="0" distB="0" distL="0" distR="0" wp14:anchorId="3C8F1353" wp14:editId="24076421">
            <wp:extent cx="5943600" cy="3586480"/>
            <wp:effectExtent l="0" t="0" r="0" b="0"/>
            <wp:docPr id="145205485" name="Picture 1452054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5485" name="Picture 1" descr="A screenshot of a computer&#10;&#10;Description automatically generated"/>
                    <pic:cNvPicPr/>
                  </pic:nvPicPr>
                  <pic:blipFill>
                    <a:blip r:embed="rId30"/>
                    <a:stretch>
                      <a:fillRect/>
                    </a:stretch>
                  </pic:blipFill>
                  <pic:spPr>
                    <a:xfrm>
                      <a:off x="0" y="0"/>
                      <a:ext cx="5943600" cy="3586480"/>
                    </a:xfrm>
                    <a:prstGeom prst="rect">
                      <a:avLst/>
                    </a:prstGeom>
                  </pic:spPr>
                </pic:pic>
              </a:graphicData>
            </a:graphic>
          </wp:inline>
        </w:drawing>
      </w:r>
    </w:p>
    <w:p w14:paraId="7BD4D4BC" w14:textId="75DF05AA" w:rsidR="00F40F1E" w:rsidRPr="00F40F1E" w:rsidRDefault="00F40F1E" w:rsidP="00F40F1E">
      <w:pPr>
        <w:pStyle w:val="Heading2"/>
        <w:rPr>
          <w:rFonts w:ascii="Times New Roman" w:hAnsi="Times New Roman" w:cs="Times New Roman"/>
          <w:sz w:val="24"/>
          <w:szCs w:val="24"/>
        </w:rPr>
      </w:pPr>
      <w:bookmarkStart w:id="302" w:name="_Toc152880103"/>
      <w:r w:rsidRPr="00F40F1E">
        <w:rPr>
          <w:rFonts w:ascii="Times New Roman" w:hAnsi="Times New Roman" w:cs="Times New Roman"/>
          <w:sz w:val="24"/>
          <w:szCs w:val="24"/>
        </w:rPr>
        <w:t>Average baggage arrival time</w:t>
      </w:r>
      <w:r>
        <w:rPr>
          <w:rFonts w:ascii="Times New Roman" w:hAnsi="Times New Roman" w:cs="Times New Roman"/>
          <w:sz w:val="24"/>
          <w:szCs w:val="24"/>
        </w:rPr>
        <w:t>.</w:t>
      </w:r>
      <w:bookmarkEnd w:id="302"/>
    </w:p>
    <w:p w14:paraId="6B6F34E0" w14:textId="1F77F5E7" w:rsidR="00F40F1E" w:rsidRDefault="003B755F" w:rsidP="00EF2C12">
      <w:pPr>
        <w:ind w:firstLine="0"/>
        <w:jc w:val="both"/>
        <w:rPr>
          <w:rFonts w:ascii="Times New Roman" w:hAnsi="Times New Roman" w:cs="Times New Roman"/>
          <w:sz w:val="24"/>
          <w:szCs w:val="24"/>
        </w:rPr>
      </w:pPr>
      <w:r>
        <w:rPr>
          <w:rFonts w:ascii="Times New Roman" w:hAnsi="Times New Roman" w:cs="Times New Roman"/>
          <w:sz w:val="24"/>
          <w:szCs w:val="24"/>
        </w:rPr>
        <w:t xml:space="preserve">The below infographic visualization depicts the </w:t>
      </w:r>
      <w:r w:rsidR="003455B5">
        <w:rPr>
          <w:rFonts w:ascii="Times New Roman" w:hAnsi="Times New Roman" w:cs="Times New Roman"/>
          <w:sz w:val="24"/>
          <w:szCs w:val="24"/>
        </w:rPr>
        <w:t>flight route map</w:t>
      </w:r>
      <w:r w:rsidR="00915ED7">
        <w:rPr>
          <w:rFonts w:ascii="Times New Roman" w:hAnsi="Times New Roman" w:cs="Times New Roman"/>
          <w:sz w:val="24"/>
          <w:szCs w:val="24"/>
        </w:rPr>
        <w:t xml:space="preserve"> from DFW airport</w:t>
      </w:r>
      <w:r w:rsidR="003455B5">
        <w:rPr>
          <w:rFonts w:ascii="Times New Roman" w:hAnsi="Times New Roman" w:cs="Times New Roman"/>
          <w:sz w:val="24"/>
          <w:szCs w:val="24"/>
        </w:rPr>
        <w:t xml:space="preserve">. </w:t>
      </w:r>
      <w:proofErr w:type="gramStart"/>
      <w:r w:rsidR="00915ED7">
        <w:rPr>
          <w:rFonts w:ascii="Times New Roman" w:hAnsi="Times New Roman" w:cs="Times New Roman"/>
          <w:sz w:val="24"/>
          <w:szCs w:val="24"/>
        </w:rPr>
        <w:t>Most of</w:t>
      </w:r>
      <w:proofErr w:type="gramEnd"/>
      <w:r w:rsidR="00915ED7">
        <w:rPr>
          <w:rFonts w:ascii="Times New Roman" w:hAnsi="Times New Roman" w:cs="Times New Roman"/>
          <w:sz w:val="24"/>
          <w:szCs w:val="24"/>
        </w:rPr>
        <w:t xml:space="preserve"> the domestic flights from DFW fly </w:t>
      </w:r>
      <w:r w:rsidR="009C4AD3">
        <w:rPr>
          <w:rFonts w:ascii="Times New Roman" w:hAnsi="Times New Roman" w:cs="Times New Roman"/>
          <w:sz w:val="24"/>
          <w:szCs w:val="24"/>
        </w:rPr>
        <w:t>t</w:t>
      </w:r>
      <w:r w:rsidR="00915ED7">
        <w:rPr>
          <w:rFonts w:ascii="Times New Roman" w:hAnsi="Times New Roman" w:cs="Times New Roman"/>
          <w:sz w:val="24"/>
          <w:szCs w:val="24"/>
        </w:rPr>
        <w:t xml:space="preserve">o east coast cities and most of the international flights fly towards </w:t>
      </w:r>
      <w:r w:rsidR="00F943B3">
        <w:rPr>
          <w:rFonts w:ascii="Times New Roman" w:hAnsi="Times New Roman" w:cs="Times New Roman"/>
          <w:sz w:val="24"/>
          <w:szCs w:val="24"/>
        </w:rPr>
        <w:t>Europe.</w:t>
      </w:r>
      <w:r w:rsidR="003A20B3">
        <w:rPr>
          <w:rFonts w:ascii="Times New Roman" w:hAnsi="Times New Roman" w:cs="Times New Roman"/>
          <w:sz w:val="24"/>
          <w:szCs w:val="24"/>
        </w:rPr>
        <w:t xml:space="preserve"> The same trends </w:t>
      </w:r>
      <w:proofErr w:type="gramStart"/>
      <w:r w:rsidR="003A20B3">
        <w:rPr>
          <w:rFonts w:ascii="Times New Roman" w:hAnsi="Times New Roman" w:cs="Times New Roman"/>
          <w:sz w:val="24"/>
          <w:szCs w:val="24"/>
        </w:rPr>
        <w:t>are observed</w:t>
      </w:r>
      <w:proofErr w:type="gramEnd"/>
      <w:r w:rsidR="003A20B3">
        <w:rPr>
          <w:rFonts w:ascii="Times New Roman" w:hAnsi="Times New Roman" w:cs="Times New Roman"/>
          <w:sz w:val="24"/>
          <w:szCs w:val="24"/>
        </w:rPr>
        <w:t xml:space="preserve"> in the flights </w:t>
      </w:r>
      <w:r w:rsidR="00BF374C">
        <w:rPr>
          <w:rFonts w:ascii="Times New Roman" w:hAnsi="Times New Roman" w:cs="Times New Roman"/>
          <w:sz w:val="24"/>
          <w:szCs w:val="24"/>
        </w:rPr>
        <w:t>flying from Chicago O’Hare international airport.</w:t>
      </w:r>
    </w:p>
    <w:p w14:paraId="14201ED0" w14:textId="0F68741E" w:rsidR="009C4AD3" w:rsidRDefault="009C4AD3" w:rsidP="00F40F1E">
      <w:pPr>
        <w:ind w:firstLine="0"/>
        <w:rPr>
          <w:rFonts w:ascii="Times New Roman" w:hAnsi="Times New Roman" w:cs="Times New Roman"/>
          <w:sz w:val="24"/>
          <w:szCs w:val="24"/>
        </w:rPr>
      </w:pPr>
    </w:p>
    <w:p w14:paraId="138010CC" w14:textId="77777777" w:rsidR="006C7C3F" w:rsidRDefault="006C7C3F" w:rsidP="00F40F1E">
      <w:pPr>
        <w:ind w:firstLine="0"/>
        <w:rPr>
          <w:rFonts w:ascii="Times New Roman" w:hAnsi="Times New Roman" w:cs="Times New Roman"/>
          <w:sz w:val="24"/>
          <w:szCs w:val="24"/>
        </w:rPr>
      </w:pPr>
    </w:p>
    <w:p w14:paraId="312E1066" w14:textId="77777777" w:rsidR="006C7C3F" w:rsidRDefault="006C7C3F" w:rsidP="00F40F1E">
      <w:pPr>
        <w:ind w:firstLine="0"/>
        <w:rPr>
          <w:rFonts w:ascii="Times New Roman" w:hAnsi="Times New Roman" w:cs="Times New Roman"/>
          <w:sz w:val="24"/>
          <w:szCs w:val="24"/>
        </w:rPr>
      </w:pPr>
    </w:p>
    <w:p w14:paraId="2E8E0276" w14:textId="77777777" w:rsidR="006C7C3F" w:rsidRDefault="006C7C3F" w:rsidP="00F40F1E">
      <w:pPr>
        <w:ind w:firstLine="0"/>
        <w:rPr>
          <w:rFonts w:ascii="Times New Roman" w:hAnsi="Times New Roman" w:cs="Times New Roman"/>
          <w:sz w:val="24"/>
          <w:szCs w:val="24"/>
        </w:rPr>
      </w:pPr>
    </w:p>
    <w:p w14:paraId="5FFE9036" w14:textId="77777777" w:rsidR="006C7C3F" w:rsidRDefault="006C7C3F" w:rsidP="00F40F1E">
      <w:pPr>
        <w:ind w:firstLine="0"/>
        <w:rPr>
          <w:rFonts w:ascii="Times New Roman" w:hAnsi="Times New Roman" w:cs="Times New Roman"/>
          <w:sz w:val="24"/>
          <w:szCs w:val="24"/>
        </w:rPr>
      </w:pPr>
    </w:p>
    <w:p w14:paraId="4C7859A2" w14:textId="77777777" w:rsidR="006C7C3F" w:rsidRDefault="006C7C3F" w:rsidP="00F40F1E">
      <w:pPr>
        <w:ind w:firstLine="0"/>
        <w:rPr>
          <w:rFonts w:ascii="Times New Roman" w:hAnsi="Times New Roman" w:cs="Times New Roman"/>
          <w:sz w:val="24"/>
          <w:szCs w:val="24"/>
        </w:rPr>
      </w:pPr>
    </w:p>
    <w:p w14:paraId="45C1F708" w14:textId="77777777" w:rsidR="006C7C3F" w:rsidRDefault="006C7C3F" w:rsidP="00F40F1E">
      <w:pPr>
        <w:ind w:firstLine="0"/>
        <w:rPr>
          <w:rFonts w:ascii="Times New Roman" w:hAnsi="Times New Roman" w:cs="Times New Roman"/>
          <w:sz w:val="24"/>
          <w:szCs w:val="24"/>
        </w:rPr>
      </w:pPr>
    </w:p>
    <w:p w14:paraId="48DC8319" w14:textId="4E9E39BC" w:rsidR="006C7C3F" w:rsidRDefault="006C7C3F" w:rsidP="006C7C3F">
      <w:pPr>
        <w:ind w:firstLine="0"/>
        <w:jc w:val="center"/>
        <w:rPr>
          <w:rFonts w:ascii="Times New Roman" w:hAnsi="Times New Roman" w:cs="Times New Roman"/>
          <w:sz w:val="24"/>
          <w:szCs w:val="24"/>
        </w:rPr>
      </w:pPr>
      <w:r w:rsidRPr="00923B17">
        <w:rPr>
          <w:rFonts w:ascii="Times New Roman" w:hAnsi="Times New Roman" w:cs="Times New Roman"/>
          <w:sz w:val="18"/>
          <w:szCs w:val="18"/>
        </w:rPr>
        <w:t xml:space="preserve">Figure </w:t>
      </w:r>
      <w:r>
        <w:rPr>
          <w:rFonts w:ascii="Times New Roman" w:hAnsi="Times New Roman" w:cs="Times New Roman"/>
          <w:sz w:val="18"/>
          <w:szCs w:val="18"/>
        </w:rPr>
        <w:t>16</w:t>
      </w:r>
      <w:r w:rsidRPr="00923B17">
        <w:rPr>
          <w:rFonts w:ascii="Times New Roman" w:hAnsi="Times New Roman" w:cs="Times New Roman"/>
          <w:sz w:val="18"/>
          <w:szCs w:val="18"/>
        </w:rPr>
        <w:t xml:space="preserve"> – </w:t>
      </w:r>
      <w:r>
        <w:rPr>
          <w:rFonts w:ascii="Times New Roman" w:hAnsi="Times New Roman" w:cs="Times New Roman"/>
          <w:sz w:val="18"/>
          <w:szCs w:val="18"/>
        </w:rPr>
        <w:t>Flights from DFW airport</w:t>
      </w:r>
    </w:p>
    <w:p w14:paraId="7C0EAD63" w14:textId="3D39F285" w:rsidR="00B229E8" w:rsidRDefault="00B229E8" w:rsidP="00F40F1E">
      <w:pPr>
        <w:ind w:firstLine="0"/>
        <w:rPr>
          <w:rFonts w:ascii="Times New Roman" w:hAnsi="Times New Roman" w:cs="Times New Roman"/>
          <w:sz w:val="24"/>
          <w:szCs w:val="24"/>
        </w:rPr>
      </w:pPr>
      <w:r w:rsidRPr="00B229E8">
        <w:rPr>
          <w:rFonts w:ascii="Times New Roman" w:hAnsi="Times New Roman" w:cs="Times New Roman"/>
          <w:noProof/>
          <w:sz w:val="24"/>
          <w:szCs w:val="24"/>
        </w:rPr>
        <w:lastRenderedPageBreak/>
        <w:drawing>
          <wp:inline distT="0" distB="0" distL="0" distR="0" wp14:anchorId="7319B081" wp14:editId="762A573C">
            <wp:extent cx="5943600" cy="3595370"/>
            <wp:effectExtent l="0" t="0" r="0" b="5080"/>
            <wp:docPr id="1943961704" name="Picture 1" descr="A map of the world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61704" name="Picture 1" descr="A map of the world with blue lines&#10;&#10;Description automatically generated"/>
                    <pic:cNvPicPr/>
                  </pic:nvPicPr>
                  <pic:blipFill>
                    <a:blip r:embed="rId31"/>
                    <a:stretch>
                      <a:fillRect/>
                    </a:stretch>
                  </pic:blipFill>
                  <pic:spPr>
                    <a:xfrm>
                      <a:off x="0" y="0"/>
                      <a:ext cx="5943600" cy="3595370"/>
                    </a:xfrm>
                    <a:prstGeom prst="rect">
                      <a:avLst/>
                    </a:prstGeom>
                  </pic:spPr>
                </pic:pic>
              </a:graphicData>
            </a:graphic>
          </wp:inline>
        </w:drawing>
      </w:r>
    </w:p>
    <w:p w14:paraId="2F2416AC" w14:textId="77777777" w:rsidR="006C7C3F" w:rsidRDefault="006C7C3F" w:rsidP="006C7C3F">
      <w:pPr>
        <w:ind w:firstLine="0"/>
        <w:jc w:val="center"/>
        <w:rPr>
          <w:rFonts w:ascii="Times New Roman" w:hAnsi="Times New Roman" w:cs="Times New Roman"/>
          <w:sz w:val="18"/>
          <w:szCs w:val="18"/>
        </w:rPr>
      </w:pPr>
      <w:r w:rsidRPr="00923B17">
        <w:rPr>
          <w:rFonts w:ascii="Times New Roman" w:hAnsi="Times New Roman" w:cs="Times New Roman"/>
          <w:sz w:val="18"/>
          <w:szCs w:val="18"/>
        </w:rPr>
        <w:t xml:space="preserve">Figure </w:t>
      </w:r>
      <w:r>
        <w:rPr>
          <w:rFonts w:ascii="Times New Roman" w:hAnsi="Times New Roman" w:cs="Times New Roman"/>
          <w:sz w:val="18"/>
          <w:szCs w:val="18"/>
        </w:rPr>
        <w:t>17</w:t>
      </w:r>
      <w:r w:rsidRPr="00923B17">
        <w:rPr>
          <w:rFonts w:ascii="Times New Roman" w:hAnsi="Times New Roman" w:cs="Times New Roman"/>
          <w:sz w:val="18"/>
          <w:szCs w:val="18"/>
        </w:rPr>
        <w:t xml:space="preserve"> – </w:t>
      </w:r>
      <w:r>
        <w:rPr>
          <w:rFonts w:ascii="Times New Roman" w:hAnsi="Times New Roman" w:cs="Times New Roman"/>
          <w:sz w:val="18"/>
          <w:szCs w:val="18"/>
        </w:rPr>
        <w:t>Flights maps.</w:t>
      </w:r>
    </w:p>
    <w:p w14:paraId="213C837D" w14:textId="6E790F8C" w:rsidR="00F40F1E" w:rsidRDefault="00F40F1E" w:rsidP="005938D1">
      <w:pPr>
        <w:ind w:firstLine="0"/>
        <w:jc w:val="center"/>
        <w:rPr>
          <w:rFonts w:ascii="Times New Roman" w:hAnsi="Times New Roman" w:cs="Times New Roman"/>
          <w:sz w:val="18"/>
          <w:szCs w:val="18"/>
        </w:rPr>
      </w:pPr>
      <w:r w:rsidRPr="00F40F1E">
        <w:rPr>
          <w:rFonts w:ascii="Times New Roman" w:hAnsi="Times New Roman" w:cs="Times New Roman"/>
          <w:noProof/>
          <w:sz w:val="18"/>
          <w:szCs w:val="18"/>
        </w:rPr>
        <w:drawing>
          <wp:inline distT="0" distB="0" distL="0" distR="0" wp14:anchorId="35565855" wp14:editId="3D44F0F4">
            <wp:extent cx="5943600" cy="3545840"/>
            <wp:effectExtent l="0" t="0" r="0" b="0"/>
            <wp:docPr id="1714264681"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64681" name="Picture 1" descr="A map of the world&#10;&#10;Description automatically generated"/>
                    <pic:cNvPicPr/>
                  </pic:nvPicPr>
                  <pic:blipFill>
                    <a:blip r:embed="rId32"/>
                    <a:stretch>
                      <a:fillRect/>
                    </a:stretch>
                  </pic:blipFill>
                  <pic:spPr>
                    <a:xfrm>
                      <a:off x="0" y="0"/>
                      <a:ext cx="5943600" cy="3545840"/>
                    </a:xfrm>
                    <a:prstGeom prst="rect">
                      <a:avLst/>
                    </a:prstGeom>
                  </pic:spPr>
                </pic:pic>
              </a:graphicData>
            </a:graphic>
          </wp:inline>
        </w:drawing>
      </w:r>
    </w:p>
    <w:p w14:paraId="001B41D6" w14:textId="77777777" w:rsidR="00BF374C" w:rsidRDefault="00BF374C" w:rsidP="00F40F1E">
      <w:pPr>
        <w:ind w:firstLine="0"/>
        <w:jc w:val="center"/>
        <w:rPr>
          <w:rFonts w:ascii="Times New Roman" w:hAnsi="Times New Roman" w:cs="Times New Roman"/>
          <w:sz w:val="18"/>
          <w:szCs w:val="18"/>
        </w:rPr>
      </w:pPr>
    </w:p>
    <w:p w14:paraId="295A8906" w14:textId="5CAEDA83" w:rsidR="00ED4823" w:rsidRDefault="005673C9" w:rsidP="005673C9">
      <w:pPr>
        <w:pStyle w:val="Heading2"/>
        <w:rPr>
          <w:rFonts w:ascii="Times New Roman" w:hAnsi="Times New Roman" w:cs="Times New Roman"/>
          <w:sz w:val="24"/>
          <w:szCs w:val="24"/>
        </w:rPr>
      </w:pPr>
      <w:bookmarkStart w:id="303" w:name="_Toc152880104"/>
      <w:r w:rsidRPr="00505D35">
        <w:rPr>
          <w:rFonts w:ascii="Times New Roman" w:hAnsi="Times New Roman" w:cs="Times New Roman"/>
          <w:sz w:val="24"/>
          <w:szCs w:val="24"/>
        </w:rPr>
        <w:t>ANALYSIS</w:t>
      </w:r>
      <w:bookmarkEnd w:id="303"/>
    </w:p>
    <w:p w14:paraId="26CB67C0" w14:textId="4883A43C" w:rsidR="00B93CF2" w:rsidRDefault="00EF2C12" w:rsidP="00EF2C12">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 below info graph, figure 18, depicts the average baggage arrival time which is highest in Miami International Airport and least in the Phoenix International Airport. </w:t>
      </w:r>
    </w:p>
    <w:p w14:paraId="69C209E4" w14:textId="77777777" w:rsidR="006C7C3F" w:rsidRDefault="006C7C3F" w:rsidP="006C7C3F">
      <w:pPr>
        <w:ind w:firstLine="0"/>
        <w:jc w:val="center"/>
        <w:rPr>
          <w:rFonts w:ascii="Times New Roman" w:hAnsi="Times New Roman" w:cs="Times New Roman"/>
          <w:sz w:val="18"/>
          <w:szCs w:val="18"/>
        </w:rPr>
      </w:pPr>
      <w:r w:rsidRPr="00923B17">
        <w:rPr>
          <w:rFonts w:ascii="Times New Roman" w:hAnsi="Times New Roman" w:cs="Times New Roman"/>
          <w:sz w:val="18"/>
          <w:szCs w:val="18"/>
        </w:rPr>
        <w:t xml:space="preserve">Figure </w:t>
      </w:r>
      <w:r>
        <w:rPr>
          <w:rFonts w:ascii="Times New Roman" w:hAnsi="Times New Roman" w:cs="Times New Roman"/>
          <w:sz w:val="18"/>
          <w:szCs w:val="18"/>
        </w:rPr>
        <w:t>18</w:t>
      </w:r>
      <w:r w:rsidRPr="00923B17">
        <w:rPr>
          <w:rFonts w:ascii="Times New Roman" w:hAnsi="Times New Roman" w:cs="Times New Roman"/>
          <w:sz w:val="18"/>
          <w:szCs w:val="18"/>
        </w:rPr>
        <w:t xml:space="preserve"> – </w:t>
      </w:r>
      <w:r>
        <w:rPr>
          <w:rFonts w:ascii="Times New Roman" w:hAnsi="Times New Roman" w:cs="Times New Roman"/>
          <w:sz w:val="18"/>
          <w:szCs w:val="18"/>
        </w:rPr>
        <w:t>Average Scheduled baggage arrival time.</w:t>
      </w:r>
    </w:p>
    <w:p w14:paraId="03774EB6" w14:textId="13133B84" w:rsidR="008430A4" w:rsidRDefault="008430A4" w:rsidP="005466A7">
      <w:pPr>
        <w:ind w:firstLine="0"/>
      </w:pPr>
      <w:r w:rsidRPr="008430A4">
        <w:rPr>
          <w:rFonts w:ascii="Times New Roman" w:hAnsi="Times New Roman" w:cs="Times New Roman"/>
          <w:noProof/>
          <w:sz w:val="18"/>
          <w:szCs w:val="18"/>
        </w:rPr>
        <w:drawing>
          <wp:inline distT="0" distB="0" distL="0" distR="0" wp14:anchorId="63DEEE8C" wp14:editId="4990791F">
            <wp:extent cx="6258995" cy="3788832"/>
            <wp:effectExtent l="0" t="0" r="8890" b="2540"/>
            <wp:docPr id="505474987" name="Picture 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74987" name="Picture 1" descr="A graph of blue bars&#10;&#10;Description automatically generated with medium confidence"/>
                    <pic:cNvPicPr/>
                  </pic:nvPicPr>
                  <pic:blipFill>
                    <a:blip r:embed="rId33"/>
                    <a:stretch>
                      <a:fillRect/>
                    </a:stretch>
                  </pic:blipFill>
                  <pic:spPr>
                    <a:xfrm>
                      <a:off x="0" y="0"/>
                      <a:ext cx="6265372" cy="3792692"/>
                    </a:xfrm>
                    <a:prstGeom prst="rect">
                      <a:avLst/>
                    </a:prstGeom>
                  </pic:spPr>
                </pic:pic>
              </a:graphicData>
            </a:graphic>
          </wp:inline>
        </w:drawing>
      </w:r>
    </w:p>
    <w:p w14:paraId="03459261" w14:textId="27BE5A9C" w:rsidR="00EF2C12" w:rsidRPr="00B93CF2" w:rsidRDefault="00EF2C12" w:rsidP="00EF2C12">
      <w:pPr>
        <w:ind w:firstLine="0"/>
      </w:pPr>
      <w:r>
        <w:rPr>
          <w:rFonts w:ascii="Times New Roman" w:hAnsi="Times New Roman" w:cs="Times New Roman"/>
          <w:sz w:val="24"/>
          <w:szCs w:val="24"/>
        </w:rPr>
        <w:t xml:space="preserve">The below info graph, figure 19, depicts the flight maps. </w:t>
      </w:r>
      <w:proofErr w:type="gramStart"/>
      <w:r>
        <w:rPr>
          <w:rFonts w:ascii="Times New Roman" w:hAnsi="Times New Roman" w:cs="Times New Roman"/>
          <w:sz w:val="24"/>
          <w:szCs w:val="24"/>
        </w:rPr>
        <w:t>Most of</w:t>
      </w:r>
      <w:proofErr w:type="gramEnd"/>
      <w:r>
        <w:rPr>
          <w:rFonts w:ascii="Times New Roman" w:hAnsi="Times New Roman" w:cs="Times New Roman"/>
          <w:sz w:val="24"/>
          <w:szCs w:val="24"/>
        </w:rPr>
        <w:t xml:space="preserve"> the </w:t>
      </w:r>
      <w:r w:rsidR="00E43A91">
        <w:rPr>
          <w:rFonts w:ascii="Times New Roman" w:hAnsi="Times New Roman" w:cs="Times New Roman"/>
          <w:sz w:val="24"/>
          <w:szCs w:val="24"/>
        </w:rPr>
        <w:t>flights from USA fly towards Mexico and Europe.</w:t>
      </w:r>
      <w:r>
        <w:rPr>
          <w:rFonts w:ascii="Times New Roman" w:hAnsi="Times New Roman" w:cs="Times New Roman"/>
          <w:sz w:val="24"/>
          <w:szCs w:val="24"/>
        </w:rPr>
        <w:t xml:space="preserve"> </w:t>
      </w:r>
      <w:r w:rsidR="00E43A91">
        <w:rPr>
          <w:rFonts w:ascii="Times New Roman" w:hAnsi="Times New Roman" w:cs="Times New Roman"/>
          <w:sz w:val="24"/>
          <w:szCs w:val="24"/>
        </w:rPr>
        <w:t>The average baggage arrival time difference is high in Miami and Loas Angeles airports as depicted in the figure 20.</w:t>
      </w:r>
    </w:p>
    <w:p w14:paraId="1868B071" w14:textId="77777777" w:rsidR="00EF2C12" w:rsidRDefault="00EF2C12" w:rsidP="00EF2C12">
      <w:pPr>
        <w:ind w:firstLine="0"/>
        <w:rPr>
          <w:rFonts w:ascii="Times New Roman" w:hAnsi="Times New Roman" w:cs="Times New Roman"/>
          <w:sz w:val="18"/>
          <w:szCs w:val="18"/>
        </w:rPr>
      </w:pPr>
    </w:p>
    <w:p w14:paraId="0DCDB8D8" w14:textId="77777777" w:rsidR="006C7C3F" w:rsidRDefault="006C7C3F" w:rsidP="00EF2C12">
      <w:pPr>
        <w:ind w:firstLine="0"/>
        <w:rPr>
          <w:rFonts w:ascii="Times New Roman" w:hAnsi="Times New Roman" w:cs="Times New Roman"/>
          <w:sz w:val="18"/>
          <w:szCs w:val="18"/>
        </w:rPr>
      </w:pPr>
    </w:p>
    <w:p w14:paraId="2B3FD168" w14:textId="77777777" w:rsidR="006C7C3F" w:rsidRDefault="006C7C3F" w:rsidP="00EF2C12">
      <w:pPr>
        <w:ind w:firstLine="0"/>
        <w:rPr>
          <w:rFonts w:ascii="Times New Roman" w:hAnsi="Times New Roman" w:cs="Times New Roman"/>
          <w:sz w:val="18"/>
          <w:szCs w:val="18"/>
        </w:rPr>
      </w:pPr>
    </w:p>
    <w:p w14:paraId="2AAF1BBA" w14:textId="77777777" w:rsidR="006C7C3F" w:rsidRDefault="006C7C3F" w:rsidP="00EF2C12">
      <w:pPr>
        <w:ind w:firstLine="0"/>
        <w:rPr>
          <w:rFonts w:ascii="Times New Roman" w:hAnsi="Times New Roman" w:cs="Times New Roman"/>
          <w:sz w:val="18"/>
          <w:szCs w:val="18"/>
        </w:rPr>
      </w:pPr>
    </w:p>
    <w:p w14:paraId="6EB2D066" w14:textId="77777777" w:rsidR="006C7C3F" w:rsidRDefault="006C7C3F" w:rsidP="00EF2C12">
      <w:pPr>
        <w:ind w:firstLine="0"/>
        <w:rPr>
          <w:rFonts w:ascii="Times New Roman" w:hAnsi="Times New Roman" w:cs="Times New Roman"/>
          <w:sz w:val="18"/>
          <w:szCs w:val="18"/>
        </w:rPr>
      </w:pPr>
    </w:p>
    <w:p w14:paraId="432601CC" w14:textId="77777777" w:rsidR="006C7C3F" w:rsidRDefault="006C7C3F" w:rsidP="00EF2C12">
      <w:pPr>
        <w:ind w:firstLine="0"/>
        <w:rPr>
          <w:rFonts w:ascii="Times New Roman" w:hAnsi="Times New Roman" w:cs="Times New Roman"/>
          <w:sz w:val="18"/>
          <w:szCs w:val="18"/>
        </w:rPr>
      </w:pPr>
    </w:p>
    <w:p w14:paraId="73ABF597" w14:textId="77777777" w:rsidR="006C7C3F" w:rsidRDefault="006C7C3F" w:rsidP="00EF2C12">
      <w:pPr>
        <w:ind w:firstLine="0"/>
        <w:rPr>
          <w:rFonts w:ascii="Times New Roman" w:hAnsi="Times New Roman" w:cs="Times New Roman"/>
          <w:sz w:val="18"/>
          <w:szCs w:val="18"/>
        </w:rPr>
      </w:pPr>
    </w:p>
    <w:p w14:paraId="5229C6DA" w14:textId="27BE840B" w:rsidR="006C7C3F" w:rsidRDefault="006C7C3F" w:rsidP="006C7C3F">
      <w:pPr>
        <w:ind w:firstLine="0"/>
        <w:jc w:val="center"/>
        <w:rPr>
          <w:rFonts w:ascii="Times New Roman" w:hAnsi="Times New Roman" w:cs="Times New Roman"/>
          <w:sz w:val="18"/>
          <w:szCs w:val="18"/>
        </w:rPr>
      </w:pPr>
      <w:r w:rsidRPr="00923B17">
        <w:rPr>
          <w:rFonts w:ascii="Times New Roman" w:hAnsi="Times New Roman" w:cs="Times New Roman"/>
          <w:sz w:val="18"/>
          <w:szCs w:val="18"/>
        </w:rPr>
        <w:t xml:space="preserve">Figure </w:t>
      </w:r>
      <w:r>
        <w:rPr>
          <w:rFonts w:ascii="Times New Roman" w:hAnsi="Times New Roman" w:cs="Times New Roman"/>
          <w:sz w:val="18"/>
          <w:szCs w:val="18"/>
        </w:rPr>
        <w:t>19</w:t>
      </w:r>
      <w:r w:rsidRPr="00923B17">
        <w:rPr>
          <w:rFonts w:ascii="Times New Roman" w:hAnsi="Times New Roman" w:cs="Times New Roman"/>
          <w:sz w:val="18"/>
          <w:szCs w:val="18"/>
        </w:rPr>
        <w:t xml:space="preserve"> – </w:t>
      </w:r>
      <w:r>
        <w:rPr>
          <w:rFonts w:ascii="Times New Roman" w:hAnsi="Times New Roman" w:cs="Times New Roman"/>
          <w:sz w:val="18"/>
          <w:szCs w:val="18"/>
        </w:rPr>
        <w:t>Flights map</w:t>
      </w:r>
    </w:p>
    <w:p w14:paraId="6E7EF4E6" w14:textId="58030F94" w:rsidR="008430A4" w:rsidRDefault="008430A4" w:rsidP="00B93CF2">
      <w:pPr>
        <w:ind w:firstLine="0"/>
      </w:pPr>
      <w:r w:rsidRPr="009C4AD3">
        <w:rPr>
          <w:rFonts w:ascii="Times New Roman" w:hAnsi="Times New Roman" w:cs="Times New Roman"/>
          <w:noProof/>
          <w:sz w:val="24"/>
          <w:szCs w:val="24"/>
        </w:rPr>
        <w:lastRenderedPageBreak/>
        <w:drawing>
          <wp:inline distT="0" distB="0" distL="0" distR="0" wp14:anchorId="0879816D" wp14:editId="4FE60F3C">
            <wp:extent cx="5943600" cy="3575685"/>
            <wp:effectExtent l="0" t="0" r="0" b="5715"/>
            <wp:docPr id="1906089245" name="Picture 1" descr="A map of the world with many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89245" name="Picture 1" descr="A map of the world with many points&#10;&#10;Description automatically generated"/>
                    <pic:cNvPicPr/>
                  </pic:nvPicPr>
                  <pic:blipFill>
                    <a:blip r:embed="rId34"/>
                    <a:stretch>
                      <a:fillRect/>
                    </a:stretch>
                  </pic:blipFill>
                  <pic:spPr>
                    <a:xfrm>
                      <a:off x="0" y="0"/>
                      <a:ext cx="5943600" cy="3575685"/>
                    </a:xfrm>
                    <a:prstGeom prst="rect">
                      <a:avLst/>
                    </a:prstGeom>
                  </pic:spPr>
                </pic:pic>
              </a:graphicData>
            </a:graphic>
          </wp:inline>
        </w:drawing>
      </w:r>
    </w:p>
    <w:p w14:paraId="5B8AA427" w14:textId="29465E21" w:rsidR="00B93CF2" w:rsidRDefault="006C7C3F" w:rsidP="00B93CF2">
      <w:pPr>
        <w:ind w:firstLine="0"/>
        <w:jc w:val="center"/>
        <w:rPr>
          <w:rFonts w:ascii="Times New Roman" w:hAnsi="Times New Roman" w:cs="Times New Roman"/>
          <w:sz w:val="18"/>
          <w:szCs w:val="18"/>
        </w:rPr>
      </w:pPr>
      <w:r w:rsidRPr="00923B17">
        <w:rPr>
          <w:rFonts w:ascii="Times New Roman" w:hAnsi="Times New Roman" w:cs="Times New Roman"/>
          <w:sz w:val="18"/>
          <w:szCs w:val="18"/>
        </w:rPr>
        <w:t xml:space="preserve">Figure </w:t>
      </w:r>
      <w:r>
        <w:rPr>
          <w:rFonts w:ascii="Times New Roman" w:hAnsi="Times New Roman" w:cs="Times New Roman"/>
          <w:sz w:val="18"/>
          <w:szCs w:val="18"/>
        </w:rPr>
        <w:t>20</w:t>
      </w:r>
      <w:r w:rsidRPr="00923B17">
        <w:rPr>
          <w:rFonts w:ascii="Times New Roman" w:hAnsi="Times New Roman" w:cs="Times New Roman"/>
          <w:sz w:val="18"/>
          <w:szCs w:val="18"/>
        </w:rPr>
        <w:t xml:space="preserve"> – </w:t>
      </w:r>
      <w:r>
        <w:rPr>
          <w:rFonts w:ascii="Times New Roman" w:hAnsi="Times New Roman" w:cs="Times New Roman"/>
          <w:sz w:val="18"/>
          <w:szCs w:val="18"/>
        </w:rPr>
        <w:t xml:space="preserve">Average time difference between baggage arrival and scheduled </w:t>
      </w:r>
      <w:proofErr w:type="gramStart"/>
      <w:r>
        <w:rPr>
          <w:rFonts w:ascii="Times New Roman" w:hAnsi="Times New Roman" w:cs="Times New Roman"/>
          <w:sz w:val="18"/>
          <w:szCs w:val="18"/>
        </w:rPr>
        <w:t>departure.</w:t>
      </w:r>
      <w:r w:rsidR="00B93CF2">
        <w:rPr>
          <w:rFonts w:ascii="Times New Roman" w:hAnsi="Times New Roman" w:cs="Times New Roman"/>
          <w:sz w:val="18"/>
          <w:szCs w:val="18"/>
        </w:rPr>
        <w:t>.</w:t>
      </w:r>
      <w:proofErr w:type="gramEnd"/>
    </w:p>
    <w:p w14:paraId="78C65126" w14:textId="272214C8" w:rsidR="005535E5" w:rsidRDefault="005535E5" w:rsidP="005535E5">
      <w:pPr>
        <w:ind w:firstLine="0"/>
      </w:pPr>
      <w:r w:rsidRPr="005535E5">
        <w:rPr>
          <w:noProof/>
        </w:rPr>
        <w:drawing>
          <wp:inline distT="0" distB="0" distL="0" distR="0" wp14:anchorId="6183FEBE" wp14:editId="155E088D">
            <wp:extent cx="6378855" cy="1256689"/>
            <wp:effectExtent l="0" t="0" r="3175" b="635"/>
            <wp:docPr id="657985611" name="Picture 1" descr="A chart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85611" name="Picture 1" descr="A chart with text and numbers&#10;&#10;Description automatically generated with medium confidence"/>
                    <pic:cNvPicPr/>
                  </pic:nvPicPr>
                  <pic:blipFill>
                    <a:blip r:embed="rId35"/>
                    <a:stretch>
                      <a:fillRect/>
                    </a:stretch>
                  </pic:blipFill>
                  <pic:spPr>
                    <a:xfrm>
                      <a:off x="0" y="0"/>
                      <a:ext cx="6397554" cy="1260373"/>
                    </a:xfrm>
                    <a:prstGeom prst="rect">
                      <a:avLst/>
                    </a:prstGeom>
                  </pic:spPr>
                </pic:pic>
              </a:graphicData>
            </a:graphic>
          </wp:inline>
        </w:drawing>
      </w:r>
    </w:p>
    <w:p w14:paraId="1165281E" w14:textId="168A8231" w:rsidR="001E00D2" w:rsidRDefault="00E43A91" w:rsidP="005535E5">
      <w:pPr>
        <w:ind w:firstLine="0"/>
        <w:rPr>
          <w:rFonts w:ascii="Times New Roman" w:hAnsi="Times New Roman" w:cs="Times New Roman"/>
          <w:sz w:val="24"/>
          <w:szCs w:val="24"/>
        </w:rPr>
      </w:pPr>
      <w:r>
        <w:rPr>
          <w:rFonts w:ascii="Times New Roman" w:hAnsi="Times New Roman" w:cs="Times New Roman"/>
          <w:sz w:val="24"/>
          <w:szCs w:val="24"/>
        </w:rPr>
        <w:t>From 7</w:t>
      </w:r>
      <w:r w:rsidRPr="00E43A91">
        <w:rPr>
          <w:rFonts w:ascii="Times New Roman" w:hAnsi="Times New Roman" w:cs="Times New Roman"/>
          <w:sz w:val="24"/>
          <w:szCs w:val="24"/>
          <w:vertAlign w:val="superscript"/>
        </w:rPr>
        <w:t>th</w:t>
      </w:r>
      <w:r>
        <w:rPr>
          <w:rFonts w:ascii="Times New Roman" w:hAnsi="Times New Roman" w:cs="Times New Roman"/>
          <w:sz w:val="24"/>
          <w:szCs w:val="24"/>
        </w:rPr>
        <w:t xml:space="preserve"> to 19</w:t>
      </w:r>
      <w:r w:rsidRPr="00E43A91">
        <w:rPr>
          <w:rFonts w:ascii="Times New Roman" w:hAnsi="Times New Roman" w:cs="Times New Roman"/>
          <w:sz w:val="24"/>
          <w:szCs w:val="24"/>
          <w:vertAlign w:val="superscript"/>
        </w:rPr>
        <w:t>th</w:t>
      </w:r>
      <w:r>
        <w:rPr>
          <w:rFonts w:ascii="Times New Roman" w:hAnsi="Times New Roman" w:cs="Times New Roman"/>
          <w:sz w:val="24"/>
          <w:szCs w:val="24"/>
        </w:rPr>
        <w:t xml:space="preserve"> of a month, bag count number is </w:t>
      </w:r>
      <w:proofErr w:type="gramStart"/>
      <w:r>
        <w:rPr>
          <w:rFonts w:ascii="Times New Roman" w:hAnsi="Times New Roman" w:cs="Times New Roman"/>
          <w:sz w:val="24"/>
          <w:szCs w:val="24"/>
        </w:rPr>
        <w:t>very high</w:t>
      </w:r>
      <w:proofErr w:type="gramEnd"/>
      <w:r>
        <w:rPr>
          <w:rFonts w:ascii="Times New Roman" w:hAnsi="Times New Roman" w:cs="Times New Roman"/>
          <w:sz w:val="24"/>
          <w:szCs w:val="24"/>
        </w:rPr>
        <w:t xml:space="preserve"> and lowest in the first week of the month</w:t>
      </w:r>
      <w:r w:rsidR="004B3D3B">
        <w:rPr>
          <w:rFonts w:ascii="Times New Roman" w:hAnsi="Times New Roman" w:cs="Times New Roman"/>
          <w:sz w:val="24"/>
          <w:szCs w:val="24"/>
        </w:rPr>
        <w:t xml:space="preserve"> (as depicted in figure 21)</w:t>
      </w:r>
      <w:r>
        <w:rPr>
          <w:rFonts w:ascii="Times New Roman" w:hAnsi="Times New Roman" w:cs="Times New Roman"/>
          <w:sz w:val="24"/>
          <w:szCs w:val="24"/>
        </w:rPr>
        <w:t xml:space="preserve">. </w:t>
      </w:r>
      <w:proofErr w:type="gramStart"/>
      <w:r w:rsidR="004B3D3B">
        <w:rPr>
          <w:rFonts w:ascii="Times New Roman" w:hAnsi="Times New Roman" w:cs="Times New Roman"/>
          <w:sz w:val="24"/>
          <w:szCs w:val="24"/>
        </w:rPr>
        <w:t>The figure</w:t>
      </w:r>
      <w:proofErr w:type="gramEnd"/>
      <w:r w:rsidR="004B3D3B">
        <w:rPr>
          <w:rFonts w:ascii="Times New Roman" w:hAnsi="Times New Roman" w:cs="Times New Roman"/>
          <w:sz w:val="24"/>
          <w:szCs w:val="24"/>
        </w:rPr>
        <w:t xml:space="preserve"> 22 depicts the average flight count in a month, where similar trends </w:t>
      </w:r>
      <w:proofErr w:type="gramStart"/>
      <w:r w:rsidR="004B3D3B">
        <w:rPr>
          <w:rFonts w:ascii="Times New Roman" w:hAnsi="Times New Roman" w:cs="Times New Roman"/>
          <w:sz w:val="24"/>
          <w:szCs w:val="24"/>
        </w:rPr>
        <w:t>are observed</w:t>
      </w:r>
      <w:proofErr w:type="gramEnd"/>
      <w:r w:rsidR="004B3D3B">
        <w:rPr>
          <w:rFonts w:ascii="Times New Roman" w:hAnsi="Times New Roman" w:cs="Times New Roman"/>
          <w:sz w:val="24"/>
          <w:szCs w:val="24"/>
        </w:rPr>
        <w:t>.</w:t>
      </w:r>
    </w:p>
    <w:p w14:paraId="6D83D0FC" w14:textId="77777777" w:rsidR="006C7C3F" w:rsidRDefault="006C7C3F" w:rsidP="005535E5">
      <w:pPr>
        <w:ind w:firstLine="0"/>
        <w:rPr>
          <w:rFonts w:ascii="Times New Roman" w:hAnsi="Times New Roman" w:cs="Times New Roman"/>
          <w:sz w:val="24"/>
          <w:szCs w:val="24"/>
        </w:rPr>
      </w:pPr>
    </w:p>
    <w:p w14:paraId="6E71691E" w14:textId="77777777" w:rsidR="006C7C3F" w:rsidRDefault="006C7C3F" w:rsidP="005535E5">
      <w:pPr>
        <w:ind w:firstLine="0"/>
        <w:rPr>
          <w:rFonts w:ascii="Times New Roman" w:hAnsi="Times New Roman" w:cs="Times New Roman"/>
          <w:sz w:val="24"/>
          <w:szCs w:val="24"/>
        </w:rPr>
      </w:pPr>
    </w:p>
    <w:p w14:paraId="7ED20A27" w14:textId="77777777" w:rsidR="006C7C3F" w:rsidRDefault="006C7C3F" w:rsidP="005535E5">
      <w:pPr>
        <w:ind w:firstLine="0"/>
        <w:rPr>
          <w:rFonts w:ascii="Times New Roman" w:hAnsi="Times New Roman" w:cs="Times New Roman"/>
          <w:sz w:val="24"/>
          <w:szCs w:val="24"/>
        </w:rPr>
      </w:pPr>
    </w:p>
    <w:p w14:paraId="54BFFDBE" w14:textId="77777777" w:rsidR="006C7C3F" w:rsidRDefault="006C7C3F" w:rsidP="005535E5">
      <w:pPr>
        <w:ind w:firstLine="0"/>
        <w:rPr>
          <w:rFonts w:ascii="Times New Roman" w:hAnsi="Times New Roman" w:cs="Times New Roman"/>
          <w:sz w:val="24"/>
          <w:szCs w:val="24"/>
        </w:rPr>
      </w:pPr>
    </w:p>
    <w:p w14:paraId="02FCEF55" w14:textId="77777777" w:rsidR="006C7C3F" w:rsidRDefault="006C7C3F" w:rsidP="006C7C3F">
      <w:pPr>
        <w:ind w:firstLine="0"/>
        <w:jc w:val="center"/>
        <w:rPr>
          <w:rFonts w:ascii="Times New Roman" w:hAnsi="Times New Roman" w:cs="Times New Roman"/>
          <w:sz w:val="18"/>
          <w:szCs w:val="18"/>
        </w:rPr>
      </w:pPr>
      <w:r w:rsidRPr="00923B17">
        <w:rPr>
          <w:rFonts w:ascii="Times New Roman" w:hAnsi="Times New Roman" w:cs="Times New Roman"/>
          <w:sz w:val="18"/>
          <w:szCs w:val="18"/>
        </w:rPr>
        <w:t xml:space="preserve">Figure </w:t>
      </w:r>
      <w:r>
        <w:rPr>
          <w:rFonts w:ascii="Times New Roman" w:hAnsi="Times New Roman" w:cs="Times New Roman"/>
          <w:sz w:val="18"/>
          <w:szCs w:val="18"/>
        </w:rPr>
        <w:t>21</w:t>
      </w:r>
      <w:r w:rsidRPr="00923B17">
        <w:rPr>
          <w:rFonts w:ascii="Times New Roman" w:hAnsi="Times New Roman" w:cs="Times New Roman"/>
          <w:sz w:val="18"/>
          <w:szCs w:val="18"/>
        </w:rPr>
        <w:t xml:space="preserve"> – </w:t>
      </w:r>
      <w:r>
        <w:rPr>
          <w:rFonts w:ascii="Times New Roman" w:hAnsi="Times New Roman" w:cs="Times New Roman"/>
          <w:sz w:val="18"/>
          <w:szCs w:val="18"/>
        </w:rPr>
        <w:t>Count of bags in a month.</w:t>
      </w:r>
    </w:p>
    <w:p w14:paraId="2DDC34FD" w14:textId="2C761AB2" w:rsidR="001E00D2" w:rsidRDefault="001E00D2" w:rsidP="005535E5">
      <w:pPr>
        <w:ind w:firstLine="0"/>
      </w:pPr>
      <w:r w:rsidRPr="001E00D2">
        <w:rPr>
          <w:noProof/>
        </w:rPr>
        <w:lastRenderedPageBreak/>
        <w:drawing>
          <wp:inline distT="0" distB="0" distL="0" distR="0" wp14:anchorId="49EAEB51" wp14:editId="7F0AB149">
            <wp:extent cx="6264638" cy="3804295"/>
            <wp:effectExtent l="0" t="0" r="3175" b="5715"/>
            <wp:docPr id="1107517742" name="Picture 1"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17742" name="Picture 1" descr="A graph of blue bars&#10;&#10;Description automatically generated with medium confidence"/>
                    <pic:cNvPicPr/>
                  </pic:nvPicPr>
                  <pic:blipFill>
                    <a:blip r:embed="rId36"/>
                    <a:stretch>
                      <a:fillRect/>
                    </a:stretch>
                  </pic:blipFill>
                  <pic:spPr>
                    <a:xfrm>
                      <a:off x="0" y="0"/>
                      <a:ext cx="6268574" cy="3806685"/>
                    </a:xfrm>
                    <a:prstGeom prst="rect">
                      <a:avLst/>
                    </a:prstGeom>
                  </pic:spPr>
                </pic:pic>
              </a:graphicData>
            </a:graphic>
          </wp:inline>
        </w:drawing>
      </w:r>
    </w:p>
    <w:p w14:paraId="313F4881" w14:textId="77777777" w:rsidR="006C7C3F" w:rsidRDefault="006C7C3F" w:rsidP="006C7C3F">
      <w:pPr>
        <w:ind w:firstLine="0"/>
        <w:jc w:val="center"/>
        <w:rPr>
          <w:rFonts w:ascii="Times New Roman" w:hAnsi="Times New Roman" w:cs="Times New Roman"/>
          <w:sz w:val="18"/>
          <w:szCs w:val="18"/>
        </w:rPr>
      </w:pPr>
      <w:r w:rsidRPr="00923B17">
        <w:rPr>
          <w:rFonts w:ascii="Times New Roman" w:hAnsi="Times New Roman" w:cs="Times New Roman"/>
          <w:sz w:val="18"/>
          <w:szCs w:val="18"/>
        </w:rPr>
        <w:t xml:space="preserve">Figure </w:t>
      </w:r>
      <w:r>
        <w:rPr>
          <w:rFonts w:ascii="Times New Roman" w:hAnsi="Times New Roman" w:cs="Times New Roman"/>
          <w:sz w:val="18"/>
          <w:szCs w:val="18"/>
        </w:rPr>
        <w:t>22</w:t>
      </w:r>
      <w:r w:rsidRPr="00923B17">
        <w:rPr>
          <w:rFonts w:ascii="Times New Roman" w:hAnsi="Times New Roman" w:cs="Times New Roman"/>
          <w:sz w:val="18"/>
          <w:szCs w:val="18"/>
        </w:rPr>
        <w:t xml:space="preserve"> – </w:t>
      </w:r>
      <w:r>
        <w:rPr>
          <w:rFonts w:ascii="Times New Roman" w:hAnsi="Times New Roman" w:cs="Times New Roman"/>
          <w:sz w:val="18"/>
          <w:szCs w:val="18"/>
        </w:rPr>
        <w:t>Flight count in a month.</w:t>
      </w:r>
    </w:p>
    <w:p w14:paraId="3DE96616" w14:textId="77777777" w:rsidR="00B93CF2" w:rsidRDefault="00D26036" w:rsidP="005535E5">
      <w:pPr>
        <w:ind w:firstLine="0"/>
      </w:pPr>
      <w:r w:rsidRPr="00D26036">
        <w:rPr>
          <w:noProof/>
        </w:rPr>
        <w:drawing>
          <wp:inline distT="0" distB="0" distL="0" distR="0" wp14:anchorId="0FF3F57C" wp14:editId="34FC4B12">
            <wp:extent cx="5943600" cy="3609340"/>
            <wp:effectExtent l="0" t="0" r="0" b="0"/>
            <wp:docPr id="1441690009" name="Picture 1" descr="A graph of orang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90009" name="Picture 1" descr="A graph of orange bars&#10;&#10;Description automatically generated with medium confidence"/>
                    <pic:cNvPicPr/>
                  </pic:nvPicPr>
                  <pic:blipFill>
                    <a:blip r:embed="rId37"/>
                    <a:stretch>
                      <a:fillRect/>
                    </a:stretch>
                  </pic:blipFill>
                  <pic:spPr>
                    <a:xfrm>
                      <a:off x="0" y="0"/>
                      <a:ext cx="5943600" cy="3609340"/>
                    </a:xfrm>
                    <a:prstGeom prst="rect">
                      <a:avLst/>
                    </a:prstGeom>
                  </pic:spPr>
                </pic:pic>
              </a:graphicData>
            </a:graphic>
          </wp:inline>
        </w:drawing>
      </w:r>
    </w:p>
    <w:p w14:paraId="28364737" w14:textId="77777777" w:rsidR="0057081D" w:rsidRDefault="0057081D" w:rsidP="0057081D">
      <w:pPr>
        <w:ind w:firstLine="0"/>
        <w:jc w:val="center"/>
        <w:rPr>
          <w:rFonts w:ascii="Times New Roman" w:hAnsi="Times New Roman" w:cs="Times New Roman"/>
          <w:sz w:val="18"/>
          <w:szCs w:val="18"/>
        </w:rPr>
      </w:pPr>
      <w:r w:rsidRPr="00923B17">
        <w:rPr>
          <w:rFonts w:ascii="Times New Roman" w:hAnsi="Times New Roman" w:cs="Times New Roman"/>
          <w:sz w:val="18"/>
          <w:szCs w:val="18"/>
        </w:rPr>
        <w:t xml:space="preserve">Figure </w:t>
      </w:r>
      <w:r>
        <w:rPr>
          <w:rFonts w:ascii="Times New Roman" w:hAnsi="Times New Roman" w:cs="Times New Roman"/>
          <w:sz w:val="18"/>
          <w:szCs w:val="18"/>
        </w:rPr>
        <w:t>23</w:t>
      </w:r>
      <w:r w:rsidRPr="00923B17">
        <w:rPr>
          <w:rFonts w:ascii="Times New Roman" w:hAnsi="Times New Roman" w:cs="Times New Roman"/>
          <w:sz w:val="18"/>
          <w:szCs w:val="18"/>
        </w:rPr>
        <w:t xml:space="preserve"> – </w:t>
      </w:r>
      <w:r>
        <w:rPr>
          <w:rFonts w:ascii="Times New Roman" w:hAnsi="Times New Roman" w:cs="Times New Roman"/>
          <w:sz w:val="18"/>
          <w:szCs w:val="18"/>
        </w:rPr>
        <w:t>Count of bags from May to September.</w:t>
      </w:r>
    </w:p>
    <w:p w14:paraId="10D11BFC" w14:textId="3C4A88BA" w:rsidR="00D26036" w:rsidRDefault="00D26036" w:rsidP="005535E5">
      <w:pPr>
        <w:ind w:firstLine="0"/>
      </w:pPr>
      <w:r w:rsidRPr="00D26036">
        <w:rPr>
          <w:noProof/>
        </w:rPr>
        <w:lastRenderedPageBreak/>
        <w:drawing>
          <wp:inline distT="0" distB="0" distL="0" distR="0" wp14:anchorId="126C1DD1" wp14:editId="278472B6">
            <wp:extent cx="5943600" cy="1764665"/>
            <wp:effectExtent l="0" t="0" r="0" b="6985"/>
            <wp:docPr id="2046129409" name="Picture 1" descr="A blu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29409" name="Picture 1" descr="A blue and black text on a white background&#10;&#10;Description automatically generated"/>
                    <pic:cNvPicPr/>
                  </pic:nvPicPr>
                  <pic:blipFill>
                    <a:blip r:embed="rId38"/>
                    <a:stretch>
                      <a:fillRect/>
                    </a:stretch>
                  </pic:blipFill>
                  <pic:spPr>
                    <a:xfrm>
                      <a:off x="0" y="0"/>
                      <a:ext cx="5943600" cy="1764665"/>
                    </a:xfrm>
                    <a:prstGeom prst="rect">
                      <a:avLst/>
                    </a:prstGeom>
                  </pic:spPr>
                </pic:pic>
              </a:graphicData>
            </a:graphic>
          </wp:inline>
        </w:drawing>
      </w:r>
    </w:p>
    <w:p w14:paraId="15D66ABC" w14:textId="63A2B6A8" w:rsidR="002D0B5B" w:rsidRDefault="00ED05B4" w:rsidP="002D0B5B">
      <w:pPr>
        <w:ind w:firstLine="0"/>
        <w:rPr>
          <w:rFonts w:ascii="Times New Roman" w:hAnsi="Times New Roman" w:cs="Times New Roman"/>
          <w:sz w:val="24"/>
          <w:szCs w:val="24"/>
        </w:rPr>
      </w:pPr>
      <w:r>
        <w:rPr>
          <w:rFonts w:ascii="Times New Roman" w:hAnsi="Times New Roman" w:cs="Times New Roman"/>
          <w:sz w:val="24"/>
          <w:szCs w:val="24"/>
        </w:rPr>
        <w:t xml:space="preserve">The biggest challenge in our analysis is </w:t>
      </w:r>
      <w:r w:rsidR="007D1274">
        <w:rPr>
          <w:rFonts w:ascii="Times New Roman" w:hAnsi="Times New Roman" w:cs="Times New Roman"/>
          <w:sz w:val="24"/>
          <w:szCs w:val="24"/>
        </w:rPr>
        <w:t>applying any models to this dataset. This type of data set</w:t>
      </w:r>
      <w:r w:rsidR="00F76A66">
        <w:rPr>
          <w:rFonts w:ascii="Times New Roman" w:hAnsi="Times New Roman" w:cs="Times New Roman"/>
          <w:sz w:val="24"/>
          <w:szCs w:val="24"/>
        </w:rPr>
        <w:t xml:space="preserve"> where </w:t>
      </w:r>
      <w:r w:rsidR="00241954">
        <w:rPr>
          <w:rFonts w:ascii="Times New Roman" w:hAnsi="Times New Roman" w:cs="Times New Roman"/>
          <w:sz w:val="24"/>
          <w:szCs w:val="24"/>
        </w:rPr>
        <w:t xml:space="preserve">target variables </w:t>
      </w:r>
      <w:r w:rsidR="00C1469F">
        <w:rPr>
          <w:rFonts w:ascii="Times New Roman" w:hAnsi="Times New Roman" w:cs="Times New Roman"/>
          <w:sz w:val="24"/>
          <w:szCs w:val="24"/>
        </w:rPr>
        <w:t>are date and time variables and problem statement is operational struct</w:t>
      </w:r>
      <w:r w:rsidR="00510D00">
        <w:rPr>
          <w:rFonts w:ascii="Times New Roman" w:hAnsi="Times New Roman" w:cs="Times New Roman"/>
          <w:sz w:val="24"/>
          <w:szCs w:val="24"/>
        </w:rPr>
        <w:t xml:space="preserve">ure re-engineering, the </w:t>
      </w:r>
      <w:r w:rsidR="00DD1147">
        <w:rPr>
          <w:rFonts w:ascii="Times New Roman" w:hAnsi="Times New Roman" w:cs="Times New Roman"/>
          <w:sz w:val="24"/>
          <w:szCs w:val="24"/>
        </w:rPr>
        <w:t>E</w:t>
      </w:r>
      <w:r w:rsidR="00510D00">
        <w:rPr>
          <w:rFonts w:ascii="Times New Roman" w:hAnsi="Times New Roman" w:cs="Times New Roman"/>
          <w:sz w:val="24"/>
          <w:szCs w:val="24"/>
        </w:rPr>
        <w:t>DA part</w:t>
      </w:r>
      <w:r w:rsidR="00DD1147">
        <w:rPr>
          <w:rFonts w:ascii="Times New Roman" w:hAnsi="Times New Roman" w:cs="Times New Roman"/>
          <w:sz w:val="24"/>
          <w:szCs w:val="24"/>
        </w:rPr>
        <w:t xml:space="preserve"> is of high</w:t>
      </w:r>
      <w:r w:rsidR="00F155AF">
        <w:rPr>
          <w:rFonts w:ascii="Times New Roman" w:hAnsi="Times New Roman" w:cs="Times New Roman"/>
          <w:sz w:val="24"/>
          <w:szCs w:val="24"/>
        </w:rPr>
        <w:t xml:space="preserve"> </w:t>
      </w:r>
      <w:r w:rsidR="00506A04">
        <w:rPr>
          <w:rFonts w:ascii="Times New Roman" w:hAnsi="Times New Roman" w:cs="Times New Roman"/>
          <w:sz w:val="24"/>
          <w:szCs w:val="24"/>
        </w:rPr>
        <w:t>emphasis</w:t>
      </w:r>
      <w:r w:rsidR="00F155AF">
        <w:rPr>
          <w:rFonts w:ascii="Times New Roman" w:hAnsi="Times New Roman" w:cs="Times New Roman"/>
          <w:sz w:val="24"/>
          <w:szCs w:val="24"/>
        </w:rPr>
        <w:t>.</w:t>
      </w:r>
      <w:r w:rsidR="00506A04">
        <w:rPr>
          <w:rFonts w:ascii="Times New Roman" w:hAnsi="Times New Roman" w:cs="Times New Roman"/>
          <w:sz w:val="24"/>
          <w:szCs w:val="24"/>
        </w:rPr>
        <w:t xml:space="preserve"> This part itself would provide </w:t>
      </w:r>
      <w:r w:rsidR="005E5669">
        <w:rPr>
          <w:rFonts w:ascii="Times New Roman" w:hAnsi="Times New Roman" w:cs="Times New Roman"/>
          <w:sz w:val="24"/>
          <w:szCs w:val="24"/>
        </w:rPr>
        <w:t xml:space="preserve">insights </w:t>
      </w:r>
      <w:r w:rsidR="003B2AE6">
        <w:rPr>
          <w:rFonts w:ascii="Times New Roman" w:hAnsi="Times New Roman" w:cs="Times New Roman"/>
          <w:sz w:val="24"/>
          <w:szCs w:val="24"/>
        </w:rPr>
        <w:t xml:space="preserve">and </w:t>
      </w:r>
      <w:r w:rsidR="00952812">
        <w:rPr>
          <w:rFonts w:ascii="Times New Roman" w:hAnsi="Times New Roman" w:cs="Times New Roman"/>
          <w:sz w:val="24"/>
          <w:szCs w:val="24"/>
        </w:rPr>
        <w:t>problem causing factors</w:t>
      </w:r>
      <w:r w:rsidR="000F4BE7">
        <w:rPr>
          <w:rFonts w:ascii="Times New Roman" w:hAnsi="Times New Roman" w:cs="Times New Roman"/>
          <w:sz w:val="24"/>
          <w:szCs w:val="24"/>
        </w:rPr>
        <w:t xml:space="preserve">. </w:t>
      </w:r>
    </w:p>
    <w:p w14:paraId="137205F1" w14:textId="77777777" w:rsidR="0057081D" w:rsidRDefault="0057081D" w:rsidP="0057081D">
      <w:pPr>
        <w:ind w:firstLine="0"/>
        <w:jc w:val="center"/>
        <w:rPr>
          <w:rFonts w:ascii="Times New Roman" w:hAnsi="Times New Roman" w:cs="Times New Roman"/>
          <w:sz w:val="18"/>
          <w:szCs w:val="18"/>
        </w:rPr>
      </w:pPr>
      <w:r w:rsidRPr="00923B17">
        <w:rPr>
          <w:rFonts w:ascii="Times New Roman" w:hAnsi="Times New Roman" w:cs="Times New Roman"/>
          <w:sz w:val="18"/>
          <w:szCs w:val="18"/>
        </w:rPr>
        <w:t xml:space="preserve">Figure </w:t>
      </w:r>
      <w:r>
        <w:rPr>
          <w:rFonts w:ascii="Times New Roman" w:hAnsi="Times New Roman" w:cs="Times New Roman"/>
          <w:sz w:val="18"/>
          <w:szCs w:val="18"/>
        </w:rPr>
        <w:t>24</w:t>
      </w:r>
      <w:r w:rsidRPr="00923B17">
        <w:rPr>
          <w:rFonts w:ascii="Times New Roman" w:hAnsi="Times New Roman" w:cs="Times New Roman"/>
          <w:sz w:val="18"/>
          <w:szCs w:val="18"/>
        </w:rPr>
        <w:t xml:space="preserve"> – </w:t>
      </w:r>
      <w:r>
        <w:rPr>
          <w:rFonts w:ascii="Times New Roman" w:hAnsi="Times New Roman" w:cs="Times New Roman"/>
          <w:sz w:val="18"/>
          <w:szCs w:val="18"/>
        </w:rPr>
        <w:t>LAX Random Forest Regression.</w:t>
      </w:r>
    </w:p>
    <w:p w14:paraId="669E50F3" w14:textId="67D37466" w:rsidR="00AE3A30" w:rsidRDefault="00AE3A30" w:rsidP="002D0B5B">
      <w:pPr>
        <w:ind w:firstLine="0"/>
        <w:rPr>
          <w:rFonts w:ascii="Times New Roman" w:hAnsi="Times New Roman" w:cs="Times New Roman"/>
          <w:sz w:val="24"/>
          <w:szCs w:val="24"/>
        </w:rPr>
      </w:pPr>
      <w:r w:rsidRPr="00AE3A30">
        <w:rPr>
          <w:rFonts w:ascii="Times New Roman" w:hAnsi="Times New Roman" w:cs="Times New Roman"/>
          <w:noProof/>
          <w:sz w:val="24"/>
          <w:szCs w:val="24"/>
        </w:rPr>
        <w:drawing>
          <wp:inline distT="0" distB="0" distL="0" distR="0" wp14:anchorId="36256311" wp14:editId="2BE00A7D">
            <wp:extent cx="5447281" cy="4306490"/>
            <wp:effectExtent l="0" t="0" r="1270" b="0"/>
            <wp:docPr id="1026" name="Picture 2" descr="A graph with blue dots&#10;&#10;Description automatically generated">
              <a:extLst xmlns:a="http://schemas.openxmlformats.org/drawingml/2006/main">
                <a:ext uri="{FF2B5EF4-FFF2-40B4-BE49-F238E27FC236}">
                  <a16:creationId xmlns:a16="http://schemas.microsoft.com/office/drawing/2014/main" id="{3EB2D5D5-435B-162A-2EA7-317BD2C350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graph with blue dots&#10;&#10;Description automatically generated">
                      <a:extLst>
                        <a:ext uri="{FF2B5EF4-FFF2-40B4-BE49-F238E27FC236}">
                          <a16:creationId xmlns:a16="http://schemas.microsoft.com/office/drawing/2014/main" id="{3EB2D5D5-435B-162A-2EA7-317BD2C3505A}"/>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5290" cy="4312822"/>
                    </a:xfrm>
                    <a:prstGeom prst="rect">
                      <a:avLst/>
                    </a:prstGeom>
                    <a:noFill/>
                  </pic:spPr>
                </pic:pic>
              </a:graphicData>
            </a:graphic>
          </wp:inline>
        </w:drawing>
      </w:r>
    </w:p>
    <w:p w14:paraId="370915B5" w14:textId="23793BFB" w:rsidR="00AE3A30" w:rsidRDefault="00AE3A30" w:rsidP="00AE3A30">
      <w:pPr>
        <w:ind w:firstLine="0"/>
        <w:rPr>
          <w:rFonts w:ascii="Times New Roman" w:hAnsi="Times New Roman" w:cs="Times New Roman"/>
          <w:sz w:val="24"/>
          <w:szCs w:val="24"/>
        </w:rPr>
      </w:pPr>
      <w:r>
        <w:rPr>
          <w:rFonts w:ascii="Times New Roman" w:hAnsi="Times New Roman" w:cs="Times New Roman"/>
          <w:sz w:val="24"/>
          <w:szCs w:val="24"/>
        </w:rPr>
        <w:lastRenderedPageBreak/>
        <w:t>The Random Forest model</w:t>
      </w:r>
      <w:r w:rsidR="0057081D">
        <w:rPr>
          <w:rFonts w:ascii="Times New Roman" w:hAnsi="Times New Roman" w:cs="Times New Roman"/>
          <w:sz w:val="24"/>
          <w:szCs w:val="24"/>
        </w:rPr>
        <w:t xml:space="preserve"> for Los Angeles </w:t>
      </w:r>
      <w:proofErr w:type="gramStart"/>
      <w:r w:rsidR="0057081D">
        <w:rPr>
          <w:rFonts w:ascii="Times New Roman" w:hAnsi="Times New Roman" w:cs="Times New Roman"/>
          <w:sz w:val="24"/>
          <w:szCs w:val="24"/>
        </w:rPr>
        <w:t xml:space="preserve">Airport, </w:t>
      </w:r>
      <w:r>
        <w:rPr>
          <w:rFonts w:ascii="Times New Roman" w:hAnsi="Times New Roman" w:cs="Times New Roman"/>
          <w:sz w:val="24"/>
          <w:szCs w:val="24"/>
        </w:rPr>
        <w:t xml:space="preserve"> has</w:t>
      </w:r>
      <w:proofErr w:type="gramEnd"/>
      <w:r>
        <w:rPr>
          <w:rFonts w:ascii="Times New Roman" w:hAnsi="Times New Roman" w:cs="Times New Roman"/>
          <w:sz w:val="24"/>
          <w:szCs w:val="24"/>
        </w:rPr>
        <w:t xml:space="preserve"> generated the R-Squared value 0.37</w:t>
      </w:r>
      <w:r w:rsidR="007A3036">
        <w:rPr>
          <w:rFonts w:ascii="Times New Roman" w:hAnsi="Times New Roman" w:cs="Times New Roman"/>
          <w:sz w:val="24"/>
          <w:szCs w:val="24"/>
        </w:rPr>
        <w:t xml:space="preserve"> and Mean Squared Error 1475.9. The plot, figure 24, plotted against predicted values and true values has depicts few outliers which cannot </w:t>
      </w:r>
      <w:proofErr w:type="gramStart"/>
      <w:r w:rsidR="007A3036">
        <w:rPr>
          <w:rFonts w:ascii="Times New Roman" w:hAnsi="Times New Roman" w:cs="Times New Roman"/>
          <w:sz w:val="24"/>
          <w:szCs w:val="24"/>
        </w:rPr>
        <w:t>be eliminated</w:t>
      </w:r>
      <w:proofErr w:type="gramEnd"/>
      <w:r w:rsidR="007A3036">
        <w:rPr>
          <w:rFonts w:ascii="Times New Roman" w:hAnsi="Times New Roman" w:cs="Times New Roman"/>
          <w:sz w:val="24"/>
          <w:szCs w:val="24"/>
        </w:rPr>
        <w:t xml:space="preserve">. The cluster </w:t>
      </w:r>
      <w:proofErr w:type="gramStart"/>
      <w:r w:rsidR="007A3036">
        <w:rPr>
          <w:rFonts w:ascii="Times New Roman" w:hAnsi="Times New Roman" w:cs="Times New Roman"/>
          <w:sz w:val="24"/>
          <w:szCs w:val="24"/>
        </w:rPr>
        <w:t>is observed</w:t>
      </w:r>
      <w:proofErr w:type="gramEnd"/>
      <w:r w:rsidR="007A3036">
        <w:rPr>
          <w:rFonts w:ascii="Times New Roman" w:hAnsi="Times New Roman" w:cs="Times New Roman"/>
          <w:sz w:val="24"/>
          <w:szCs w:val="24"/>
        </w:rPr>
        <w:t xml:space="preserve"> between 0-150.</w:t>
      </w:r>
    </w:p>
    <w:p w14:paraId="474539FB" w14:textId="3C75E942" w:rsidR="0057081D" w:rsidRDefault="0057081D" w:rsidP="0057081D">
      <w:pPr>
        <w:ind w:firstLine="0"/>
        <w:jc w:val="center"/>
        <w:rPr>
          <w:rFonts w:ascii="Times New Roman" w:hAnsi="Times New Roman" w:cs="Times New Roman"/>
          <w:sz w:val="18"/>
          <w:szCs w:val="18"/>
        </w:rPr>
      </w:pPr>
      <w:r w:rsidRPr="00923B17">
        <w:rPr>
          <w:rFonts w:ascii="Times New Roman" w:hAnsi="Times New Roman" w:cs="Times New Roman"/>
          <w:sz w:val="18"/>
          <w:szCs w:val="18"/>
        </w:rPr>
        <w:t xml:space="preserve">Figure </w:t>
      </w:r>
      <w:r>
        <w:rPr>
          <w:rFonts w:ascii="Times New Roman" w:hAnsi="Times New Roman" w:cs="Times New Roman"/>
          <w:sz w:val="18"/>
          <w:szCs w:val="18"/>
        </w:rPr>
        <w:t>26</w:t>
      </w:r>
      <w:r w:rsidRPr="00923B17">
        <w:rPr>
          <w:rFonts w:ascii="Times New Roman" w:hAnsi="Times New Roman" w:cs="Times New Roman"/>
          <w:sz w:val="18"/>
          <w:szCs w:val="18"/>
        </w:rPr>
        <w:t xml:space="preserve"> – </w:t>
      </w:r>
      <w:r>
        <w:rPr>
          <w:rFonts w:ascii="Times New Roman" w:hAnsi="Times New Roman" w:cs="Times New Roman"/>
          <w:sz w:val="18"/>
          <w:szCs w:val="18"/>
        </w:rPr>
        <w:t>PHX Random Forest model.</w:t>
      </w:r>
    </w:p>
    <w:p w14:paraId="0B1FD015" w14:textId="695DF9A0" w:rsidR="0057081D" w:rsidRDefault="0057081D" w:rsidP="0057081D">
      <w:pPr>
        <w:ind w:firstLine="0"/>
        <w:jc w:val="center"/>
        <w:rPr>
          <w:rFonts w:ascii="Times New Roman" w:hAnsi="Times New Roman" w:cs="Times New Roman"/>
          <w:sz w:val="24"/>
          <w:szCs w:val="24"/>
        </w:rPr>
      </w:pPr>
      <w:r w:rsidRPr="0057081D">
        <w:rPr>
          <w:rFonts w:ascii="Times New Roman" w:hAnsi="Times New Roman" w:cs="Times New Roman"/>
          <w:noProof/>
          <w:sz w:val="24"/>
          <w:szCs w:val="24"/>
        </w:rPr>
        <w:drawing>
          <wp:inline distT="0" distB="0" distL="0" distR="0" wp14:anchorId="553E5E8B" wp14:editId="42E4F627">
            <wp:extent cx="5394754" cy="4279900"/>
            <wp:effectExtent l="0" t="0" r="0" b="6350"/>
            <wp:docPr id="2050" name="Picture 2" descr="A graph with blue dots&#10;&#10;Description automatically generated">
              <a:extLst xmlns:a="http://schemas.openxmlformats.org/drawingml/2006/main">
                <a:ext uri="{FF2B5EF4-FFF2-40B4-BE49-F238E27FC236}">
                  <a16:creationId xmlns:a16="http://schemas.microsoft.com/office/drawing/2014/main" id="{70DBE367-17AD-2267-6BD2-93FB0B87F9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graph with blue dots&#10;&#10;Description automatically generated">
                      <a:extLst>
                        <a:ext uri="{FF2B5EF4-FFF2-40B4-BE49-F238E27FC236}">
                          <a16:creationId xmlns:a16="http://schemas.microsoft.com/office/drawing/2014/main" id="{70DBE367-17AD-2267-6BD2-93FB0B87F98D}"/>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3573" cy="4294830"/>
                    </a:xfrm>
                    <a:prstGeom prst="rect">
                      <a:avLst/>
                    </a:prstGeom>
                    <a:noFill/>
                  </pic:spPr>
                </pic:pic>
              </a:graphicData>
            </a:graphic>
          </wp:inline>
        </w:drawing>
      </w:r>
    </w:p>
    <w:p w14:paraId="0AC35CFC" w14:textId="6B657E90" w:rsidR="0057081D" w:rsidRDefault="0057081D" w:rsidP="0057081D">
      <w:pPr>
        <w:ind w:firstLine="0"/>
        <w:rPr>
          <w:rFonts w:ascii="Times New Roman" w:hAnsi="Times New Roman" w:cs="Times New Roman"/>
          <w:sz w:val="24"/>
          <w:szCs w:val="24"/>
        </w:rPr>
      </w:pPr>
      <w:r>
        <w:rPr>
          <w:rFonts w:ascii="Times New Roman" w:hAnsi="Times New Roman" w:cs="Times New Roman"/>
          <w:sz w:val="24"/>
          <w:szCs w:val="24"/>
        </w:rPr>
        <w:t xml:space="preserve">The Random Forest model for Pheonix </w:t>
      </w:r>
      <w:proofErr w:type="gramStart"/>
      <w:r>
        <w:rPr>
          <w:rFonts w:ascii="Times New Roman" w:hAnsi="Times New Roman" w:cs="Times New Roman"/>
          <w:sz w:val="24"/>
          <w:szCs w:val="24"/>
        </w:rPr>
        <w:t>Airport,  has</w:t>
      </w:r>
      <w:proofErr w:type="gramEnd"/>
      <w:r>
        <w:rPr>
          <w:rFonts w:ascii="Times New Roman" w:hAnsi="Times New Roman" w:cs="Times New Roman"/>
          <w:sz w:val="24"/>
          <w:szCs w:val="24"/>
        </w:rPr>
        <w:t xml:space="preserve"> generated the R-Squared value 0.72 and Mean Squared Error 199.9. The plot, figure 24, plotted against predicted values and true values has depicts few outliers which cannot </w:t>
      </w:r>
      <w:proofErr w:type="gramStart"/>
      <w:r>
        <w:rPr>
          <w:rFonts w:ascii="Times New Roman" w:hAnsi="Times New Roman" w:cs="Times New Roman"/>
          <w:sz w:val="24"/>
          <w:szCs w:val="24"/>
        </w:rPr>
        <w:t>be eliminated</w:t>
      </w:r>
      <w:proofErr w:type="gramEnd"/>
      <w:r>
        <w:rPr>
          <w:rFonts w:ascii="Times New Roman" w:hAnsi="Times New Roman" w:cs="Times New Roman"/>
          <w:sz w:val="24"/>
          <w:szCs w:val="24"/>
        </w:rPr>
        <w:t xml:space="preserve">. The cluster </w:t>
      </w:r>
      <w:proofErr w:type="gramStart"/>
      <w:r>
        <w:rPr>
          <w:rFonts w:ascii="Times New Roman" w:hAnsi="Times New Roman" w:cs="Times New Roman"/>
          <w:sz w:val="24"/>
          <w:szCs w:val="24"/>
        </w:rPr>
        <w:t>is observed</w:t>
      </w:r>
      <w:proofErr w:type="gramEnd"/>
      <w:r>
        <w:rPr>
          <w:rFonts w:ascii="Times New Roman" w:hAnsi="Times New Roman" w:cs="Times New Roman"/>
          <w:sz w:val="24"/>
          <w:szCs w:val="24"/>
        </w:rPr>
        <w:t xml:space="preserve"> between 0-150.</w:t>
      </w:r>
    </w:p>
    <w:p w14:paraId="1032DFE0" w14:textId="77777777" w:rsidR="0057081D" w:rsidRDefault="0057081D" w:rsidP="0057081D">
      <w:pPr>
        <w:ind w:firstLine="0"/>
        <w:jc w:val="center"/>
        <w:rPr>
          <w:rFonts w:ascii="Times New Roman" w:hAnsi="Times New Roman" w:cs="Times New Roman"/>
          <w:sz w:val="24"/>
          <w:szCs w:val="24"/>
        </w:rPr>
      </w:pPr>
    </w:p>
    <w:p w14:paraId="758F7669" w14:textId="77777777" w:rsidR="0057081D" w:rsidRDefault="0057081D" w:rsidP="0057081D">
      <w:pPr>
        <w:ind w:firstLine="0"/>
        <w:jc w:val="center"/>
        <w:rPr>
          <w:rFonts w:ascii="Times New Roman" w:hAnsi="Times New Roman" w:cs="Times New Roman"/>
          <w:sz w:val="24"/>
          <w:szCs w:val="24"/>
        </w:rPr>
      </w:pPr>
    </w:p>
    <w:p w14:paraId="7AA15529" w14:textId="77777777" w:rsidR="0057081D" w:rsidRDefault="0057081D" w:rsidP="0057081D">
      <w:pPr>
        <w:ind w:firstLine="0"/>
        <w:jc w:val="center"/>
        <w:rPr>
          <w:rFonts w:ascii="Times New Roman" w:hAnsi="Times New Roman" w:cs="Times New Roman"/>
          <w:sz w:val="24"/>
          <w:szCs w:val="24"/>
        </w:rPr>
      </w:pPr>
    </w:p>
    <w:p w14:paraId="187118F0" w14:textId="77777777" w:rsidR="0057081D" w:rsidRDefault="0057081D" w:rsidP="0057081D">
      <w:pPr>
        <w:ind w:firstLine="0"/>
        <w:jc w:val="center"/>
        <w:rPr>
          <w:rFonts w:ascii="Times New Roman" w:hAnsi="Times New Roman" w:cs="Times New Roman"/>
          <w:sz w:val="24"/>
          <w:szCs w:val="24"/>
        </w:rPr>
      </w:pPr>
    </w:p>
    <w:p w14:paraId="4D76FB36" w14:textId="77777777" w:rsidR="0057081D" w:rsidRDefault="0057081D" w:rsidP="0057081D">
      <w:pPr>
        <w:ind w:firstLine="0"/>
        <w:jc w:val="center"/>
        <w:rPr>
          <w:rFonts w:ascii="Times New Roman" w:hAnsi="Times New Roman" w:cs="Times New Roman"/>
          <w:sz w:val="24"/>
          <w:szCs w:val="24"/>
        </w:rPr>
      </w:pPr>
    </w:p>
    <w:p w14:paraId="0BEFB7A4" w14:textId="63ABD6CA" w:rsidR="0057081D" w:rsidRDefault="0057081D" w:rsidP="0057081D">
      <w:pPr>
        <w:ind w:firstLine="0"/>
        <w:jc w:val="center"/>
        <w:rPr>
          <w:rFonts w:ascii="Times New Roman" w:hAnsi="Times New Roman" w:cs="Times New Roman"/>
          <w:sz w:val="18"/>
          <w:szCs w:val="18"/>
        </w:rPr>
      </w:pPr>
      <w:r w:rsidRPr="00923B17">
        <w:rPr>
          <w:rFonts w:ascii="Times New Roman" w:hAnsi="Times New Roman" w:cs="Times New Roman"/>
          <w:sz w:val="18"/>
          <w:szCs w:val="18"/>
        </w:rPr>
        <w:t xml:space="preserve">Figure </w:t>
      </w:r>
      <w:r>
        <w:rPr>
          <w:rFonts w:ascii="Times New Roman" w:hAnsi="Times New Roman" w:cs="Times New Roman"/>
          <w:sz w:val="18"/>
          <w:szCs w:val="18"/>
        </w:rPr>
        <w:t>26</w:t>
      </w:r>
      <w:r w:rsidRPr="00923B17">
        <w:rPr>
          <w:rFonts w:ascii="Times New Roman" w:hAnsi="Times New Roman" w:cs="Times New Roman"/>
          <w:sz w:val="18"/>
          <w:szCs w:val="18"/>
        </w:rPr>
        <w:t xml:space="preserve"> – </w:t>
      </w:r>
      <w:r>
        <w:rPr>
          <w:rFonts w:ascii="Times New Roman" w:hAnsi="Times New Roman" w:cs="Times New Roman"/>
          <w:sz w:val="18"/>
          <w:szCs w:val="18"/>
        </w:rPr>
        <w:t>Ishikawa diagram.</w:t>
      </w:r>
    </w:p>
    <w:p w14:paraId="4BA62374" w14:textId="1AC2A9AC" w:rsidR="00535CAA" w:rsidRDefault="00535CAA" w:rsidP="002D0B5B">
      <w:pPr>
        <w:ind w:firstLine="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F3DD2A" wp14:editId="1FBDCD2D">
            <wp:extent cx="5943600" cy="4005580"/>
            <wp:effectExtent l="0" t="0" r="0" b="0"/>
            <wp:docPr id="659975920" name="Picture 659975920"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75920" name="Picture 1" descr="A black background with white square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005580"/>
                    </a:xfrm>
                    <a:prstGeom prst="rect">
                      <a:avLst/>
                    </a:prstGeom>
                  </pic:spPr>
                </pic:pic>
              </a:graphicData>
            </a:graphic>
          </wp:inline>
        </w:drawing>
      </w:r>
    </w:p>
    <w:p w14:paraId="08CD6DAC" w14:textId="258B9958" w:rsidR="00ED4823" w:rsidRDefault="5160321C" w:rsidP="3C6518AB">
      <w:pPr>
        <w:ind w:firstLine="0"/>
        <w:jc w:val="both"/>
        <w:rPr>
          <w:rFonts w:ascii="Times New Roman" w:hAnsi="Times New Roman" w:cs="Times New Roman"/>
          <w:sz w:val="24"/>
          <w:szCs w:val="24"/>
        </w:rPr>
      </w:pPr>
      <w:r w:rsidRPr="3C6518AB">
        <w:rPr>
          <w:rFonts w:ascii="Times New Roman" w:hAnsi="Times New Roman" w:cs="Times New Roman"/>
          <w:sz w:val="24"/>
          <w:szCs w:val="24"/>
        </w:rPr>
        <w:t>We did an extensive exploratory data analysis (EDA) on a dataset associated with flight data.</w:t>
      </w:r>
      <w:r w:rsidR="4016D0B1" w:rsidRPr="3C6518AB">
        <w:rPr>
          <w:rFonts w:ascii="Times New Roman" w:hAnsi="Times New Roman" w:cs="Times New Roman"/>
          <w:sz w:val="24"/>
          <w:szCs w:val="24"/>
        </w:rPr>
        <w:t xml:space="preserve"> The analysis </w:t>
      </w:r>
      <w:proofErr w:type="gramStart"/>
      <w:r w:rsidR="4016D0B1" w:rsidRPr="3C6518AB">
        <w:rPr>
          <w:rFonts w:ascii="Times New Roman" w:hAnsi="Times New Roman" w:cs="Times New Roman"/>
          <w:sz w:val="24"/>
          <w:szCs w:val="24"/>
        </w:rPr>
        <w:t>is conducted</w:t>
      </w:r>
      <w:proofErr w:type="gramEnd"/>
      <w:r w:rsidR="4016D0B1" w:rsidRPr="3C6518AB">
        <w:rPr>
          <w:rFonts w:ascii="Times New Roman" w:hAnsi="Times New Roman" w:cs="Times New Roman"/>
          <w:sz w:val="24"/>
          <w:szCs w:val="24"/>
        </w:rPr>
        <w:t xml:space="preserve"> with the help of Python, SQL, and Pandas, demonstrating a flexible and effective method for </w:t>
      </w:r>
      <w:r w:rsidR="0407EC58" w:rsidRPr="3C6518AB">
        <w:rPr>
          <w:rFonts w:ascii="Times New Roman" w:hAnsi="Times New Roman" w:cs="Times New Roman"/>
          <w:sz w:val="24"/>
          <w:szCs w:val="24"/>
        </w:rPr>
        <w:t>interpreting,</w:t>
      </w:r>
      <w:r w:rsidR="4016D0B1" w:rsidRPr="3C6518AB">
        <w:rPr>
          <w:rFonts w:ascii="Times New Roman" w:hAnsi="Times New Roman" w:cs="Times New Roman"/>
          <w:sz w:val="24"/>
          <w:szCs w:val="24"/>
        </w:rPr>
        <w:t xml:space="preserve"> and drawing </w:t>
      </w:r>
      <w:r w:rsidR="636B85C5" w:rsidRPr="3C6518AB">
        <w:rPr>
          <w:rFonts w:ascii="Times New Roman" w:hAnsi="Times New Roman" w:cs="Times New Roman"/>
          <w:sz w:val="24"/>
          <w:szCs w:val="24"/>
        </w:rPr>
        <w:t>conclusions.</w:t>
      </w:r>
    </w:p>
    <w:p w14:paraId="559F06E8" w14:textId="4F547EEA" w:rsidR="2839F23E" w:rsidRDefault="38119883" w:rsidP="00595392">
      <w:pPr>
        <w:ind w:firstLine="0"/>
        <w:jc w:val="both"/>
        <w:rPr>
          <w:rFonts w:ascii="Times New Roman" w:hAnsi="Times New Roman" w:cs="Times New Roman"/>
          <w:sz w:val="24"/>
          <w:szCs w:val="24"/>
        </w:rPr>
      </w:pPr>
      <w:r w:rsidRPr="3C6518AB">
        <w:rPr>
          <w:rFonts w:ascii="Times New Roman" w:hAnsi="Times New Roman" w:cs="Times New Roman"/>
          <w:sz w:val="24"/>
          <w:szCs w:val="24"/>
        </w:rPr>
        <w:t xml:space="preserve">Further dataset information </w:t>
      </w:r>
      <w:proofErr w:type="gramStart"/>
      <w:r w:rsidRPr="3C6518AB">
        <w:rPr>
          <w:rFonts w:ascii="Times New Roman" w:hAnsi="Times New Roman" w:cs="Times New Roman"/>
          <w:sz w:val="24"/>
          <w:szCs w:val="24"/>
        </w:rPr>
        <w:t>is extracted</w:t>
      </w:r>
      <w:proofErr w:type="gramEnd"/>
      <w:r w:rsidRPr="3C6518AB">
        <w:rPr>
          <w:rFonts w:ascii="Times New Roman" w:hAnsi="Times New Roman" w:cs="Times New Roman"/>
          <w:sz w:val="24"/>
          <w:szCs w:val="24"/>
        </w:rPr>
        <w:t xml:space="preserve"> by the code through SQL queries.</w:t>
      </w:r>
      <w:r w:rsidR="153AD0F5" w:rsidRPr="3C6518AB">
        <w:rPr>
          <w:rFonts w:ascii="Times New Roman" w:hAnsi="Times New Roman" w:cs="Times New Roman"/>
          <w:sz w:val="24"/>
          <w:szCs w:val="24"/>
        </w:rPr>
        <w:t xml:space="preserve"> To get an immediate estimation of the size of the dataset, a SQL query </w:t>
      </w:r>
      <w:proofErr w:type="gramStart"/>
      <w:r w:rsidR="153AD0F5" w:rsidRPr="3C6518AB">
        <w:rPr>
          <w:rFonts w:ascii="Times New Roman" w:hAnsi="Times New Roman" w:cs="Times New Roman"/>
          <w:sz w:val="24"/>
          <w:szCs w:val="24"/>
        </w:rPr>
        <w:t>is run</w:t>
      </w:r>
      <w:proofErr w:type="gramEnd"/>
      <w:r w:rsidR="153AD0F5" w:rsidRPr="3C6518AB">
        <w:rPr>
          <w:rFonts w:ascii="Times New Roman" w:hAnsi="Times New Roman" w:cs="Times New Roman"/>
          <w:sz w:val="24"/>
          <w:szCs w:val="24"/>
        </w:rPr>
        <w:t xml:space="preserve"> to count the total number of records in the designated table. To figure out the dataset's date range, an additional SQL query </w:t>
      </w:r>
      <w:proofErr w:type="gramStart"/>
      <w:r w:rsidR="153AD0F5" w:rsidRPr="3C6518AB">
        <w:rPr>
          <w:rFonts w:ascii="Times New Roman" w:hAnsi="Times New Roman" w:cs="Times New Roman"/>
          <w:sz w:val="24"/>
          <w:szCs w:val="24"/>
        </w:rPr>
        <w:t xml:space="preserve">is </w:t>
      </w:r>
      <w:r w:rsidR="513AB231" w:rsidRPr="3C6518AB">
        <w:rPr>
          <w:rFonts w:ascii="Times New Roman" w:hAnsi="Times New Roman" w:cs="Times New Roman"/>
          <w:sz w:val="24"/>
          <w:szCs w:val="24"/>
        </w:rPr>
        <w:t>utilized</w:t>
      </w:r>
      <w:proofErr w:type="gramEnd"/>
      <w:r w:rsidR="153AD0F5" w:rsidRPr="3C6518AB">
        <w:rPr>
          <w:rFonts w:ascii="Times New Roman" w:hAnsi="Times New Roman" w:cs="Times New Roman"/>
          <w:sz w:val="24"/>
          <w:szCs w:val="24"/>
        </w:rPr>
        <w:t xml:space="preserve"> for obtaining the lowest and maximum dates from a designated column. Interpreting the duration span of the dataset requires knowledge of this time-related data.</w:t>
      </w:r>
      <w:r w:rsidR="00552BD3">
        <w:rPr>
          <w:rFonts w:ascii="Times New Roman" w:hAnsi="Times New Roman" w:cs="Times New Roman"/>
          <w:sz w:val="24"/>
          <w:szCs w:val="24"/>
        </w:rPr>
        <w:t xml:space="preserve"> </w:t>
      </w:r>
      <w:r w:rsidR="425FBEF8" w:rsidRPr="3C6518AB">
        <w:rPr>
          <w:rFonts w:ascii="Times New Roman" w:hAnsi="Times New Roman" w:cs="Times New Roman"/>
          <w:sz w:val="24"/>
          <w:szCs w:val="24"/>
        </w:rPr>
        <w:t>We</w:t>
      </w:r>
      <w:r w:rsidR="1DFCF2BA" w:rsidRPr="3C6518AB">
        <w:rPr>
          <w:rFonts w:ascii="Times New Roman" w:hAnsi="Times New Roman" w:cs="Times New Roman"/>
          <w:sz w:val="24"/>
          <w:szCs w:val="24"/>
        </w:rPr>
        <w:t xml:space="preserve"> </w:t>
      </w:r>
      <w:r w:rsidR="00552BD3">
        <w:rPr>
          <w:rFonts w:ascii="Times New Roman" w:hAnsi="Times New Roman" w:cs="Times New Roman"/>
          <w:sz w:val="24"/>
          <w:szCs w:val="24"/>
        </w:rPr>
        <w:t>used</w:t>
      </w:r>
      <w:r w:rsidR="1DFCF2BA" w:rsidRPr="3C6518AB">
        <w:rPr>
          <w:rFonts w:ascii="Times New Roman" w:hAnsi="Times New Roman" w:cs="Times New Roman"/>
          <w:sz w:val="24"/>
          <w:szCs w:val="24"/>
        </w:rPr>
        <w:t xml:space="preserve"> Pandas to </w:t>
      </w:r>
      <w:r w:rsidR="50DCDA00" w:rsidRPr="3C6518AB">
        <w:rPr>
          <w:rFonts w:ascii="Times New Roman" w:hAnsi="Times New Roman" w:cs="Times New Roman"/>
          <w:sz w:val="24"/>
          <w:szCs w:val="24"/>
        </w:rPr>
        <w:t>recognize</w:t>
      </w:r>
      <w:r w:rsidR="1DFCF2BA" w:rsidRPr="3C6518AB">
        <w:rPr>
          <w:rFonts w:ascii="Times New Roman" w:hAnsi="Times New Roman" w:cs="Times New Roman"/>
          <w:sz w:val="24"/>
          <w:szCs w:val="24"/>
        </w:rPr>
        <w:t xml:space="preserve"> and manage null values in the dataset. A </w:t>
      </w:r>
      <w:r w:rsidR="28026FE2" w:rsidRPr="3C6518AB">
        <w:rPr>
          <w:rFonts w:ascii="Times New Roman" w:hAnsi="Times New Roman" w:cs="Times New Roman"/>
          <w:sz w:val="24"/>
          <w:szCs w:val="24"/>
        </w:rPr>
        <w:t>Data Frame</w:t>
      </w:r>
      <w:r w:rsidR="1DFCF2BA" w:rsidRPr="3C6518AB">
        <w:rPr>
          <w:rFonts w:ascii="Times New Roman" w:hAnsi="Times New Roman" w:cs="Times New Roman"/>
          <w:sz w:val="24"/>
          <w:szCs w:val="24"/>
        </w:rPr>
        <w:t xml:space="preserve"> that indicates whether null values are present is </w:t>
      </w:r>
      <w:r w:rsidR="678B1406" w:rsidRPr="3C6518AB">
        <w:rPr>
          <w:rFonts w:ascii="Times New Roman" w:hAnsi="Times New Roman" w:cs="Times New Roman"/>
          <w:sz w:val="24"/>
          <w:szCs w:val="24"/>
        </w:rPr>
        <w:t>Boolean</w:t>
      </w:r>
      <w:r w:rsidR="1DFCF2BA" w:rsidRPr="3C6518AB">
        <w:rPr>
          <w:rFonts w:ascii="Times New Roman" w:hAnsi="Times New Roman" w:cs="Times New Roman"/>
          <w:sz w:val="24"/>
          <w:szCs w:val="24"/>
        </w:rPr>
        <w:t xml:space="preserve"> and is created using the </w:t>
      </w:r>
      <w:proofErr w:type="spellStart"/>
      <w:proofErr w:type="gramStart"/>
      <w:r w:rsidR="1DFCF2BA" w:rsidRPr="3C6518AB">
        <w:rPr>
          <w:rFonts w:ascii="Times New Roman" w:hAnsi="Times New Roman" w:cs="Times New Roman"/>
          <w:sz w:val="24"/>
          <w:szCs w:val="24"/>
        </w:rPr>
        <w:t>isna</w:t>
      </w:r>
      <w:proofErr w:type="spellEnd"/>
      <w:r w:rsidR="1DFCF2BA" w:rsidRPr="3C6518AB">
        <w:rPr>
          <w:rFonts w:ascii="Times New Roman" w:hAnsi="Times New Roman" w:cs="Times New Roman"/>
          <w:sz w:val="24"/>
          <w:szCs w:val="24"/>
        </w:rPr>
        <w:t>(</w:t>
      </w:r>
      <w:proofErr w:type="gramEnd"/>
      <w:r w:rsidR="1DFCF2BA" w:rsidRPr="3C6518AB">
        <w:rPr>
          <w:rFonts w:ascii="Times New Roman" w:hAnsi="Times New Roman" w:cs="Times New Roman"/>
          <w:sz w:val="24"/>
          <w:szCs w:val="24"/>
        </w:rPr>
        <w:t>) function. Next, '</w:t>
      </w:r>
      <w:proofErr w:type="spellStart"/>
      <w:r w:rsidR="1DFCF2BA" w:rsidRPr="3C6518AB">
        <w:rPr>
          <w:rFonts w:ascii="Times New Roman" w:hAnsi="Times New Roman" w:cs="Times New Roman"/>
          <w:sz w:val="24"/>
          <w:szCs w:val="24"/>
        </w:rPr>
        <w:t>df_null</w:t>
      </w:r>
      <w:proofErr w:type="spellEnd"/>
      <w:r w:rsidR="1DFCF2BA" w:rsidRPr="3C6518AB">
        <w:rPr>
          <w:rFonts w:ascii="Times New Roman" w:hAnsi="Times New Roman" w:cs="Times New Roman"/>
          <w:sz w:val="24"/>
          <w:szCs w:val="24"/>
        </w:rPr>
        <w:t xml:space="preserve">,' a new </w:t>
      </w:r>
      <w:r w:rsidR="3E252C7F" w:rsidRPr="3C6518AB">
        <w:rPr>
          <w:rFonts w:ascii="Times New Roman" w:hAnsi="Times New Roman" w:cs="Times New Roman"/>
          <w:sz w:val="24"/>
          <w:szCs w:val="24"/>
        </w:rPr>
        <w:t>Data Frame</w:t>
      </w:r>
      <w:r w:rsidR="1DFCF2BA" w:rsidRPr="3C6518AB">
        <w:rPr>
          <w:rFonts w:ascii="Times New Roman" w:hAnsi="Times New Roman" w:cs="Times New Roman"/>
          <w:sz w:val="24"/>
          <w:szCs w:val="24"/>
        </w:rPr>
        <w:t xml:space="preserve"> with at least </w:t>
      </w:r>
      <w:r w:rsidR="1DFCF2BA" w:rsidRPr="3C6518AB">
        <w:rPr>
          <w:rFonts w:ascii="Times New Roman" w:hAnsi="Times New Roman" w:cs="Times New Roman"/>
          <w:sz w:val="24"/>
          <w:szCs w:val="24"/>
        </w:rPr>
        <w:lastRenderedPageBreak/>
        <w:t xml:space="preserve">one null value in each row, </w:t>
      </w:r>
      <w:proofErr w:type="gramStart"/>
      <w:r w:rsidR="1DFCF2BA" w:rsidRPr="3C6518AB">
        <w:rPr>
          <w:rFonts w:ascii="Times New Roman" w:hAnsi="Times New Roman" w:cs="Times New Roman"/>
          <w:sz w:val="24"/>
          <w:szCs w:val="24"/>
        </w:rPr>
        <w:t>is constructed</w:t>
      </w:r>
      <w:proofErr w:type="gramEnd"/>
      <w:r w:rsidR="1DFCF2BA" w:rsidRPr="3C6518AB">
        <w:rPr>
          <w:rFonts w:ascii="Times New Roman" w:hAnsi="Times New Roman" w:cs="Times New Roman"/>
          <w:sz w:val="24"/>
          <w:szCs w:val="24"/>
        </w:rPr>
        <w:t xml:space="preserve">. </w:t>
      </w:r>
      <w:r w:rsidR="00C50FF8" w:rsidRPr="3C6518AB">
        <w:rPr>
          <w:rFonts w:ascii="Times New Roman" w:hAnsi="Times New Roman" w:cs="Times New Roman"/>
          <w:sz w:val="24"/>
          <w:szCs w:val="24"/>
        </w:rPr>
        <w:t>This stage is crucial for determining the amount of missing information and developing processing or estimation procedures.</w:t>
      </w:r>
      <w:r w:rsidR="00595392">
        <w:rPr>
          <w:rFonts w:ascii="Times New Roman" w:hAnsi="Times New Roman" w:cs="Times New Roman"/>
          <w:sz w:val="24"/>
          <w:szCs w:val="24"/>
        </w:rPr>
        <w:t xml:space="preserve"> </w:t>
      </w:r>
      <w:r w:rsidR="2839F23E" w:rsidRPr="3C6518AB">
        <w:rPr>
          <w:rFonts w:ascii="Times New Roman" w:hAnsi="Times New Roman" w:cs="Times New Roman"/>
          <w:sz w:val="24"/>
          <w:szCs w:val="24"/>
        </w:rPr>
        <w:t>We used an advanced SQL query to find planes that connect inside the dataset. 'UNIQUE_COMBI' is the Common Table Expression defined by the code to extract a distinctive set of aircraft numbers, locations, and routes. By comparing the final location for a single flight section with the corresponding station of the succeeding flight for an identical flight number, the following query determines connecting flights. '</w:t>
      </w:r>
      <w:proofErr w:type="spellStart"/>
      <w:proofErr w:type="gramStart"/>
      <w:r w:rsidR="2839F23E" w:rsidRPr="3C6518AB">
        <w:rPr>
          <w:rFonts w:ascii="Times New Roman" w:hAnsi="Times New Roman" w:cs="Times New Roman"/>
          <w:sz w:val="24"/>
          <w:szCs w:val="24"/>
        </w:rPr>
        <w:t>df</w:t>
      </w:r>
      <w:proofErr w:type="gramEnd"/>
      <w:r w:rsidR="2839F23E" w:rsidRPr="3C6518AB">
        <w:rPr>
          <w:rFonts w:ascii="Times New Roman" w:hAnsi="Times New Roman" w:cs="Times New Roman"/>
          <w:sz w:val="24"/>
          <w:szCs w:val="24"/>
        </w:rPr>
        <w:t>_connectingflights</w:t>
      </w:r>
      <w:proofErr w:type="spellEnd"/>
      <w:r w:rsidR="2839F23E" w:rsidRPr="3C6518AB">
        <w:rPr>
          <w:rFonts w:ascii="Times New Roman" w:hAnsi="Times New Roman" w:cs="Times New Roman"/>
          <w:sz w:val="24"/>
          <w:szCs w:val="24"/>
        </w:rPr>
        <w:t xml:space="preserve">,' a Pandas </w:t>
      </w:r>
      <w:proofErr w:type="spellStart"/>
      <w:r w:rsidR="2839F23E" w:rsidRPr="3C6518AB">
        <w:rPr>
          <w:rFonts w:ascii="Times New Roman" w:hAnsi="Times New Roman" w:cs="Times New Roman"/>
          <w:sz w:val="24"/>
          <w:szCs w:val="24"/>
        </w:rPr>
        <w:t>DataFrame</w:t>
      </w:r>
      <w:proofErr w:type="spellEnd"/>
      <w:r w:rsidR="2839F23E" w:rsidRPr="3C6518AB">
        <w:rPr>
          <w:rFonts w:ascii="Times New Roman" w:hAnsi="Times New Roman" w:cs="Times New Roman"/>
          <w:sz w:val="24"/>
          <w:szCs w:val="24"/>
        </w:rPr>
        <w:t xml:space="preserve"> containing the outcomes, is enlarged so it displays all rows and columns.</w:t>
      </w:r>
    </w:p>
    <w:p w14:paraId="1339E840" w14:textId="77777777" w:rsidR="004B3D3B" w:rsidRDefault="004B3D3B" w:rsidP="00595392">
      <w:pPr>
        <w:ind w:firstLine="0"/>
        <w:jc w:val="both"/>
        <w:rPr>
          <w:rFonts w:ascii="Times New Roman" w:hAnsi="Times New Roman" w:cs="Times New Roman"/>
          <w:sz w:val="24"/>
          <w:szCs w:val="24"/>
        </w:rPr>
      </w:pPr>
    </w:p>
    <w:p w14:paraId="135C6C5A" w14:textId="77777777" w:rsidR="007A3036" w:rsidRDefault="007A3036" w:rsidP="00595392">
      <w:pPr>
        <w:ind w:firstLine="0"/>
        <w:jc w:val="both"/>
        <w:rPr>
          <w:rFonts w:ascii="Times New Roman" w:hAnsi="Times New Roman" w:cs="Times New Roman"/>
          <w:sz w:val="24"/>
          <w:szCs w:val="24"/>
        </w:rPr>
      </w:pPr>
    </w:p>
    <w:p w14:paraId="5B3CF78F" w14:textId="77777777" w:rsidR="007A3036" w:rsidRDefault="007A3036" w:rsidP="00595392">
      <w:pPr>
        <w:ind w:firstLine="0"/>
        <w:jc w:val="both"/>
        <w:rPr>
          <w:rFonts w:ascii="Times New Roman" w:hAnsi="Times New Roman" w:cs="Times New Roman"/>
          <w:sz w:val="24"/>
          <w:szCs w:val="24"/>
        </w:rPr>
      </w:pPr>
    </w:p>
    <w:p w14:paraId="7CFCDE8F" w14:textId="77777777" w:rsidR="007A3036" w:rsidRDefault="007A3036" w:rsidP="00595392">
      <w:pPr>
        <w:ind w:firstLine="0"/>
        <w:jc w:val="both"/>
        <w:rPr>
          <w:rFonts w:ascii="Times New Roman" w:hAnsi="Times New Roman" w:cs="Times New Roman"/>
          <w:sz w:val="24"/>
          <w:szCs w:val="24"/>
        </w:rPr>
      </w:pPr>
    </w:p>
    <w:p w14:paraId="0533E68C" w14:textId="77777777" w:rsidR="007A3036" w:rsidRDefault="007A3036" w:rsidP="00595392">
      <w:pPr>
        <w:ind w:firstLine="0"/>
        <w:jc w:val="both"/>
        <w:rPr>
          <w:rFonts w:ascii="Times New Roman" w:hAnsi="Times New Roman" w:cs="Times New Roman"/>
          <w:sz w:val="24"/>
          <w:szCs w:val="24"/>
        </w:rPr>
      </w:pPr>
    </w:p>
    <w:p w14:paraId="73E041A1" w14:textId="77777777" w:rsidR="007A3036" w:rsidRDefault="007A3036" w:rsidP="00595392">
      <w:pPr>
        <w:ind w:firstLine="0"/>
        <w:jc w:val="both"/>
        <w:rPr>
          <w:rFonts w:ascii="Times New Roman" w:hAnsi="Times New Roman" w:cs="Times New Roman"/>
          <w:sz w:val="24"/>
          <w:szCs w:val="24"/>
        </w:rPr>
      </w:pPr>
    </w:p>
    <w:p w14:paraId="056855FC" w14:textId="77777777" w:rsidR="007A3036" w:rsidRDefault="007A3036" w:rsidP="00595392">
      <w:pPr>
        <w:ind w:firstLine="0"/>
        <w:jc w:val="both"/>
        <w:rPr>
          <w:rFonts w:ascii="Times New Roman" w:hAnsi="Times New Roman" w:cs="Times New Roman"/>
          <w:sz w:val="24"/>
          <w:szCs w:val="24"/>
        </w:rPr>
      </w:pPr>
    </w:p>
    <w:p w14:paraId="29E9B92A" w14:textId="77777777" w:rsidR="007A3036" w:rsidRDefault="007A3036" w:rsidP="00595392">
      <w:pPr>
        <w:ind w:firstLine="0"/>
        <w:jc w:val="both"/>
        <w:rPr>
          <w:rFonts w:ascii="Times New Roman" w:hAnsi="Times New Roman" w:cs="Times New Roman"/>
          <w:sz w:val="24"/>
          <w:szCs w:val="24"/>
        </w:rPr>
      </w:pPr>
    </w:p>
    <w:p w14:paraId="343021E5" w14:textId="77777777" w:rsidR="004B3D3B" w:rsidRDefault="004B3D3B" w:rsidP="00595392">
      <w:pPr>
        <w:ind w:firstLine="0"/>
        <w:jc w:val="both"/>
        <w:rPr>
          <w:rFonts w:ascii="Times New Roman" w:hAnsi="Times New Roman" w:cs="Times New Roman"/>
          <w:sz w:val="24"/>
          <w:szCs w:val="24"/>
        </w:rPr>
      </w:pPr>
    </w:p>
    <w:p w14:paraId="26949AD6" w14:textId="77777777" w:rsidR="004B3D3B" w:rsidRDefault="004B3D3B" w:rsidP="00595392">
      <w:pPr>
        <w:ind w:firstLine="0"/>
        <w:jc w:val="both"/>
        <w:rPr>
          <w:rFonts w:ascii="Times New Roman" w:hAnsi="Times New Roman" w:cs="Times New Roman"/>
          <w:sz w:val="24"/>
          <w:szCs w:val="24"/>
        </w:rPr>
      </w:pPr>
    </w:p>
    <w:p w14:paraId="59B6FE3B" w14:textId="77777777" w:rsidR="004B3D3B" w:rsidRDefault="004B3D3B" w:rsidP="00595392">
      <w:pPr>
        <w:ind w:firstLine="0"/>
        <w:jc w:val="both"/>
        <w:rPr>
          <w:rFonts w:ascii="Times New Roman" w:hAnsi="Times New Roman" w:cs="Times New Roman"/>
          <w:sz w:val="24"/>
          <w:szCs w:val="24"/>
        </w:rPr>
      </w:pPr>
    </w:p>
    <w:p w14:paraId="3EEE2F9C" w14:textId="77777777" w:rsidR="006C7C3F" w:rsidRDefault="006C7C3F" w:rsidP="00595392">
      <w:pPr>
        <w:ind w:firstLine="0"/>
        <w:jc w:val="both"/>
        <w:rPr>
          <w:rFonts w:ascii="Times New Roman" w:hAnsi="Times New Roman" w:cs="Times New Roman"/>
          <w:sz w:val="24"/>
          <w:szCs w:val="24"/>
        </w:rPr>
      </w:pPr>
    </w:p>
    <w:p w14:paraId="2CDA5266" w14:textId="77777777" w:rsidR="006C7C3F" w:rsidRDefault="006C7C3F" w:rsidP="00595392">
      <w:pPr>
        <w:ind w:firstLine="0"/>
        <w:jc w:val="both"/>
        <w:rPr>
          <w:rFonts w:ascii="Times New Roman" w:hAnsi="Times New Roman" w:cs="Times New Roman"/>
          <w:sz w:val="24"/>
          <w:szCs w:val="24"/>
        </w:rPr>
      </w:pPr>
    </w:p>
    <w:p w14:paraId="328DBFB7" w14:textId="77777777" w:rsidR="006C7C3F" w:rsidRDefault="006C7C3F" w:rsidP="00595392">
      <w:pPr>
        <w:ind w:firstLine="0"/>
        <w:jc w:val="both"/>
        <w:rPr>
          <w:rFonts w:ascii="Times New Roman" w:hAnsi="Times New Roman" w:cs="Times New Roman"/>
          <w:sz w:val="24"/>
          <w:szCs w:val="24"/>
        </w:rPr>
      </w:pPr>
    </w:p>
    <w:p w14:paraId="1D85DF34" w14:textId="77777777" w:rsidR="004B3D3B" w:rsidRDefault="004B3D3B" w:rsidP="00595392">
      <w:pPr>
        <w:ind w:firstLine="0"/>
        <w:jc w:val="both"/>
        <w:rPr>
          <w:rFonts w:ascii="Times New Roman" w:hAnsi="Times New Roman" w:cs="Times New Roman"/>
          <w:sz w:val="24"/>
          <w:szCs w:val="24"/>
        </w:rPr>
      </w:pPr>
    </w:p>
    <w:p w14:paraId="3DDC718B" w14:textId="66FFF0CE" w:rsidR="002819BB" w:rsidRDefault="002819BB" w:rsidP="002819BB">
      <w:pPr>
        <w:pStyle w:val="Heading2"/>
        <w:rPr>
          <w:rFonts w:ascii="Times New Roman" w:hAnsi="Times New Roman" w:cs="Times New Roman"/>
          <w:sz w:val="24"/>
          <w:szCs w:val="24"/>
        </w:rPr>
      </w:pPr>
      <w:bookmarkStart w:id="304" w:name="_Toc152880105"/>
      <w:r>
        <w:rPr>
          <w:rFonts w:ascii="Times New Roman" w:hAnsi="Times New Roman" w:cs="Times New Roman"/>
          <w:sz w:val="24"/>
          <w:szCs w:val="24"/>
        </w:rPr>
        <w:lastRenderedPageBreak/>
        <w:t>CONCLUSION</w:t>
      </w:r>
      <w:bookmarkEnd w:id="304"/>
    </w:p>
    <w:p w14:paraId="6D493780" w14:textId="12EF05CB" w:rsidR="008A3C06" w:rsidRPr="008A3C06" w:rsidRDefault="008A3C06" w:rsidP="00AE3A30">
      <w:pPr>
        <w:ind w:firstLine="0"/>
        <w:jc w:val="both"/>
        <w:rPr>
          <w:rFonts w:ascii="Times New Roman" w:hAnsi="Times New Roman" w:cs="Times New Roman"/>
          <w:sz w:val="24"/>
          <w:szCs w:val="24"/>
        </w:rPr>
      </w:pPr>
      <w:r w:rsidRPr="008A3C06">
        <w:rPr>
          <w:rFonts w:ascii="Times New Roman" w:hAnsi="Times New Roman" w:cs="Times New Roman"/>
          <w:sz w:val="24"/>
          <w:szCs w:val="24"/>
        </w:rPr>
        <w:t xml:space="preserve">This paper </w:t>
      </w:r>
      <w:r>
        <w:rPr>
          <w:rFonts w:ascii="Times New Roman" w:hAnsi="Times New Roman" w:cs="Times New Roman"/>
          <w:sz w:val="24"/>
          <w:szCs w:val="24"/>
        </w:rPr>
        <w:t>aimed to provide</w:t>
      </w:r>
      <w:r w:rsidRPr="008A3C06">
        <w:rPr>
          <w:rFonts w:ascii="Times New Roman" w:hAnsi="Times New Roman" w:cs="Times New Roman"/>
          <w:sz w:val="24"/>
          <w:szCs w:val="24"/>
        </w:rPr>
        <w:t xml:space="preserve"> </w:t>
      </w:r>
      <w:r>
        <w:rPr>
          <w:rFonts w:ascii="Times New Roman" w:hAnsi="Times New Roman" w:cs="Times New Roman"/>
          <w:sz w:val="24"/>
          <w:szCs w:val="24"/>
        </w:rPr>
        <w:t xml:space="preserve">the operational flow issues </w:t>
      </w:r>
      <w:r w:rsidRPr="008A3C06">
        <w:rPr>
          <w:rFonts w:ascii="Times New Roman" w:hAnsi="Times New Roman" w:cs="Times New Roman"/>
          <w:sz w:val="24"/>
          <w:szCs w:val="24"/>
        </w:rPr>
        <w:t xml:space="preserve">of American Airlines flight and baggage handling operations, with a focus on analyzing baggage handling data to identify factors influencing baggage mishandling rates. The exploratory data analysis </w:t>
      </w:r>
      <w:r w:rsidR="004B3D3B" w:rsidRPr="004B3D3B">
        <w:rPr>
          <w:rFonts w:ascii="Times New Roman" w:hAnsi="Times New Roman" w:cs="Times New Roman"/>
          <w:sz w:val="24"/>
          <w:szCs w:val="24"/>
        </w:rPr>
        <w:t>has provided valuable insights into the operational flow of baggage across various airports</w:t>
      </w:r>
      <w:r w:rsidR="004B3D3B">
        <w:rPr>
          <w:rFonts w:ascii="Times New Roman" w:hAnsi="Times New Roman" w:cs="Times New Roman"/>
          <w:sz w:val="24"/>
          <w:szCs w:val="24"/>
        </w:rPr>
        <w:t xml:space="preserve">, </w:t>
      </w:r>
      <w:r>
        <w:rPr>
          <w:rFonts w:ascii="Times New Roman" w:hAnsi="Times New Roman" w:cs="Times New Roman"/>
          <w:sz w:val="24"/>
          <w:szCs w:val="24"/>
        </w:rPr>
        <w:t>below</w:t>
      </w:r>
      <w:r w:rsidRPr="008A3C06">
        <w:rPr>
          <w:rFonts w:ascii="Times New Roman" w:hAnsi="Times New Roman" w:cs="Times New Roman"/>
          <w:sz w:val="24"/>
          <w:szCs w:val="24"/>
        </w:rPr>
        <w:t xml:space="preserve"> </w:t>
      </w:r>
      <w:r w:rsidR="004B3D3B">
        <w:rPr>
          <w:rFonts w:ascii="Times New Roman" w:hAnsi="Times New Roman" w:cs="Times New Roman"/>
          <w:sz w:val="24"/>
          <w:szCs w:val="24"/>
        </w:rPr>
        <w:t xml:space="preserve">are the </w:t>
      </w:r>
      <w:r w:rsidRPr="008A3C06">
        <w:rPr>
          <w:rFonts w:ascii="Times New Roman" w:hAnsi="Times New Roman" w:cs="Times New Roman"/>
          <w:sz w:val="24"/>
          <w:szCs w:val="24"/>
        </w:rPr>
        <w:t>key insights:</w:t>
      </w:r>
    </w:p>
    <w:p w14:paraId="1F372D6C" w14:textId="51B13AEB" w:rsidR="008A3C06" w:rsidRPr="008A3C06" w:rsidRDefault="008A3C06" w:rsidP="00AE3A30">
      <w:pPr>
        <w:pStyle w:val="ListParagraph"/>
        <w:numPr>
          <w:ilvl w:val="0"/>
          <w:numId w:val="23"/>
        </w:numPr>
        <w:jc w:val="both"/>
        <w:rPr>
          <w:rFonts w:ascii="Times New Roman" w:hAnsi="Times New Roman" w:cs="Times New Roman"/>
          <w:sz w:val="24"/>
          <w:szCs w:val="24"/>
        </w:rPr>
      </w:pPr>
      <w:r w:rsidRPr="008A3C06">
        <w:rPr>
          <w:rFonts w:ascii="Times New Roman" w:hAnsi="Times New Roman" w:cs="Times New Roman"/>
          <w:sz w:val="24"/>
          <w:szCs w:val="24"/>
        </w:rPr>
        <w:t xml:space="preserve">Dallas Fort Worth International Airport </w:t>
      </w:r>
      <w:proofErr w:type="gramStart"/>
      <w:r w:rsidRPr="008A3C06">
        <w:rPr>
          <w:rFonts w:ascii="Times New Roman" w:hAnsi="Times New Roman" w:cs="Times New Roman"/>
          <w:sz w:val="24"/>
          <w:szCs w:val="24"/>
        </w:rPr>
        <w:t>handles</w:t>
      </w:r>
      <w:proofErr w:type="gramEnd"/>
      <w:r w:rsidRPr="008A3C06">
        <w:rPr>
          <w:rFonts w:ascii="Times New Roman" w:hAnsi="Times New Roman" w:cs="Times New Roman"/>
          <w:sz w:val="24"/>
          <w:szCs w:val="24"/>
        </w:rPr>
        <w:t xml:space="preserve"> the highest volume of baggage across all airports studied, followed by Miami International Airport and Charlotte Douglas International Airport. </w:t>
      </w:r>
    </w:p>
    <w:p w14:paraId="11E28E17" w14:textId="3354D7AD" w:rsidR="008A3C06" w:rsidRPr="008A3C06" w:rsidRDefault="008A3C06" w:rsidP="00AE3A30">
      <w:pPr>
        <w:pStyle w:val="ListParagraph"/>
        <w:numPr>
          <w:ilvl w:val="0"/>
          <w:numId w:val="23"/>
        </w:numPr>
        <w:jc w:val="both"/>
        <w:rPr>
          <w:rFonts w:ascii="Times New Roman" w:hAnsi="Times New Roman" w:cs="Times New Roman"/>
          <w:sz w:val="24"/>
          <w:szCs w:val="24"/>
        </w:rPr>
      </w:pPr>
      <w:r w:rsidRPr="008A3C06">
        <w:rPr>
          <w:rFonts w:ascii="Times New Roman" w:hAnsi="Times New Roman" w:cs="Times New Roman"/>
          <w:sz w:val="24"/>
          <w:szCs w:val="24"/>
        </w:rPr>
        <w:t>Baggage volumes tend to peak on weekends, especially Saturdays. Weekdays see lower baggage volumes.</w:t>
      </w:r>
    </w:p>
    <w:p w14:paraId="17F46CE3" w14:textId="08B6AC14" w:rsidR="008A3C06" w:rsidRPr="008A3C06" w:rsidRDefault="008A3C06" w:rsidP="00AE3A30">
      <w:pPr>
        <w:pStyle w:val="ListParagraph"/>
        <w:numPr>
          <w:ilvl w:val="0"/>
          <w:numId w:val="23"/>
        </w:numPr>
        <w:jc w:val="both"/>
        <w:rPr>
          <w:rFonts w:ascii="Times New Roman" w:hAnsi="Times New Roman" w:cs="Times New Roman"/>
          <w:sz w:val="24"/>
          <w:szCs w:val="24"/>
        </w:rPr>
      </w:pPr>
      <w:r w:rsidRPr="008A3C06">
        <w:rPr>
          <w:rFonts w:ascii="Times New Roman" w:hAnsi="Times New Roman" w:cs="Times New Roman"/>
          <w:sz w:val="24"/>
          <w:szCs w:val="24"/>
        </w:rPr>
        <w:t>Morning hours from 8-10am tend to have the highest number of scheduled flight departures on average.</w:t>
      </w:r>
    </w:p>
    <w:p w14:paraId="418ACFA1" w14:textId="434B9211" w:rsidR="008A3C06" w:rsidRPr="008A3C06" w:rsidRDefault="008A3C06" w:rsidP="00AE3A30">
      <w:pPr>
        <w:pStyle w:val="ListParagraph"/>
        <w:numPr>
          <w:ilvl w:val="0"/>
          <w:numId w:val="23"/>
        </w:numPr>
        <w:jc w:val="both"/>
        <w:rPr>
          <w:rFonts w:ascii="Times New Roman" w:hAnsi="Times New Roman" w:cs="Times New Roman"/>
          <w:sz w:val="24"/>
          <w:szCs w:val="24"/>
        </w:rPr>
      </w:pPr>
      <w:r w:rsidRPr="008A3C06">
        <w:rPr>
          <w:rFonts w:ascii="Times New Roman" w:hAnsi="Times New Roman" w:cs="Times New Roman"/>
          <w:sz w:val="24"/>
          <w:szCs w:val="24"/>
        </w:rPr>
        <w:t>Dallas Fort Worth and Chicago O'Hare airports have the highest average baggage arrival times.</w:t>
      </w:r>
    </w:p>
    <w:p w14:paraId="7A42E120" w14:textId="77777777" w:rsidR="00652696" w:rsidRDefault="008A3C06" w:rsidP="00AE3A30">
      <w:pPr>
        <w:ind w:firstLine="0"/>
        <w:jc w:val="both"/>
        <w:rPr>
          <w:rFonts w:ascii="Times New Roman" w:hAnsi="Times New Roman" w:cs="Times New Roman"/>
          <w:sz w:val="24"/>
          <w:szCs w:val="24"/>
        </w:rPr>
      </w:pPr>
      <w:r w:rsidRPr="008A3C06">
        <w:rPr>
          <w:rFonts w:ascii="Times New Roman" w:hAnsi="Times New Roman" w:cs="Times New Roman"/>
          <w:sz w:val="24"/>
          <w:szCs w:val="24"/>
        </w:rPr>
        <w:t xml:space="preserve">To further analyze the root causes of baggage mishandling and optimize baggage handling operations, additional data such as weather conditions, baggage handling staff schedules, and </w:t>
      </w:r>
      <w:r w:rsidR="002C00FC">
        <w:rPr>
          <w:rFonts w:ascii="Times New Roman" w:hAnsi="Times New Roman" w:cs="Times New Roman"/>
          <w:sz w:val="24"/>
          <w:szCs w:val="24"/>
        </w:rPr>
        <w:t>time stamps of</w:t>
      </w:r>
      <w:r w:rsidRPr="008A3C06">
        <w:rPr>
          <w:rFonts w:ascii="Times New Roman" w:hAnsi="Times New Roman" w:cs="Times New Roman"/>
          <w:sz w:val="24"/>
          <w:szCs w:val="24"/>
        </w:rPr>
        <w:t xml:space="preserve"> baggage </w:t>
      </w:r>
      <w:r w:rsidR="002C00FC">
        <w:rPr>
          <w:rFonts w:ascii="Times New Roman" w:hAnsi="Times New Roman" w:cs="Times New Roman"/>
          <w:sz w:val="24"/>
          <w:szCs w:val="24"/>
        </w:rPr>
        <w:t xml:space="preserve">at each step of process </w:t>
      </w:r>
      <w:proofErr w:type="gramStart"/>
      <w:r w:rsidR="002C00FC">
        <w:rPr>
          <w:rFonts w:ascii="Times New Roman" w:hAnsi="Times New Roman" w:cs="Times New Roman"/>
          <w:sz w:val="24"/>
          <w:szCs w:val="24"/>
        </w:rPr>
        <w:t>is required</w:t>
      </w:r>
      <w:proofErr w:type="gramEnd"/>
      <w:r w:rsidRPr="008A3C06">
        <w:rPr>
          <w:rFonts w:ascii="Times New Roman" w:hAnsi="Times New Roman" w:cs="Times New Roman"/>
          <w:sz w:val="24"/>
          <w:szCs w:val="24"/>
        </w:rPr>
        <w:t xml:space="preserve">. </w:t>
      </w:r>
    </w:p>
    <w:p w14:paraId="346B7321" w14:textId="60B703E6" w:rsidR="004B3D3B" w:rsidRPr="004B3D3B" w:rsidRDefault="00652696" w:rsidP="00AE3A30">
      <w:pPr>
        <w:ind w:firstLine="0"/>
        <w:jc w:val="both"/>
        <w:rPr>
          <w:rFonts w:ascii="Times New Roman" w:hAnsi="Times New Roman" w:cs="Times New Roman"/>
          <w:sz w:val="24"/>
          <w:szCs w:val="24"/>
        </w:rPr>
      </w:pPr>
      <w:r>
        <w:rPr>
          <w:rFonts w:ascii="Times New Roman" w:hAnsi="Times New Roman" w:cs="Times New Roman"/>
          <w:sz w:val="24"/>
          <w:szCs w:val="24"/>
        </w:rPr>
        <w:t>The significant business insights f</w:t>
      </w:r>
      <w:r w:rsidR="004B3D3B" w:rsidRPr="004B3D3B">
        <w:rPr>
          <w:rFonts w:ascii="Times New Roman" w:hAnsi="Times New Roman" w:cs="Times New Roman"/>
          <w:sz w:val="24"/>
          <w:szCs w:val="24"/>
        </w:rPr>
        <w:t xml:space="preserve">rom the </w:t>
      </w:r>
      <w:r>
        <w:rPr>
          <w:rFonts w:ascii="Times New Roman" w:hAnsi="Times New Roman" w:cs="Times New Roman"/>
          <w:sz w:val="24"/>
          <w:szCs w:val="24"/>
        </w:rPr>
        <w:t>analysis</w:t>
      </w:r>
      <w:r w:rsidR="004B3D3B" w:rsidRPr="004B3D3B">
        <w:rPr>
          <w:rFonts w:ascii="Times New Roman" w:hAnsi="Times New Roman" w:cs="Times New Roman"/>
          <w:sz w:val="24"/>
          <w:szCs w:val="24"/>
        </w:rPr>
        <w:t xml:space="preserve"> include:</w:t>
      </w:r>
    </w:p>
    <w:p w14:paraId="5D770748" w14:textId="1849DF05" w:rsidR="004B3D3B" w:rsidRPr="004B3D3B" w:rsidRDefault="004B3D3B" w:rsidP="00AE3A30">
      <w:pPr>
        <w:ind w:firstLine="0"/>
        <w:jc w:val="both"/>
        <w:rPr>
          <w:rFonts w:ascii="Times New Roman" w:hAnsi="Times New Roman" w:cs="Times New Roman"/>
          <w:sz w:val="24"/>
          <w:szCs w:val="24"/>
        </w:rPr>
      </w:pPr>
      <w:r w:rsidRPr="00652696">
        <w:rPr>
          <w:rFonts w:ascii="Times New Roman" w:hAnsi="Times New Roman" w:cs="Times New Roman"/>
          <w:b/>
          <w:bCs/>
          <w:sz w:val="24"/>
          <w:szCs w:val="24"/>
        </w:rPr>
        <w:t>1</w:t>
      </w:r>
      <w:r w:rsidRPr="004B3D3B">
        <w:rPr>
          <w:rFonts w:ascii="Times New Roman" w:hAnsi="Times New Roman" w:cs="Times New Roman"/>
          <w:sz w:val="24"/>
          <w:szCs w:val="24"/>
        </w:rPr>
        <w:t xml:space="preserve">. </w:t>
      </w:r>
      <w:r w:rsidRPr="00652696">
        <w:rPr>
          <w:rFonts w:ascii="Times New Roman" w:hAnsi="Times New Roman" w:cs="Times New Roman"/>
          <w:b/>
          <w:bCs/>
          <w:sz w:val="24"/>
          <w:szCs w:val="24"/>
        </w:rPr>
        <w:t xml:space="preserve">Bag Count </w:t>
      </w:r>
      <w:r w:rsidR="00652696">
        <w:rPr>
          <w:rFonts w:ascii="Times New Roman" w:hAnsi="Times New Roman" w:cs="Times New Roman"/>
          <w:b/>
          <w:bCs/>
          <w:sz w:val="24"/>
          <w:szCs w:val="24"/>
        </w:rPr>
        <w:t>variability</w:t>
      </w:r>
      <w:r w:rsidRPr="00652696">
        <w:rPr>
          <w:rFonts w:ascii="Times New Roman" w:hAnsi="Times New Roman" w:cs="Times New Roman"/>
          <w:b/>
          <w:bCs/>
          <w:sz w:val="24"/>
          <w:szCs w:val="24"/>
        </w:rPr>
        <w:t xml:space="preserve"> </w:t>
      </w:r>
      <w:r w:rsidR="00652696">
        <w:rPr>
          <w:rFonts w:ascii="Times New Roman" w:hAnsi="Times New Roman" w:cs="Times New Roman"/>
          <w:b/>
          <w:bCs/>
          <w:sz w:val="24"/>
          <w:szCs w:val="24"/>
        </w:rPr>
        <w:t>a</w:t>
      </w:r>
      <w:r w:rsidRPr="00652696">
        <w:rPr>
          <w:rFonts w:ascii="Times New Roman" w:hAnsi="Times New Roman" w:cs="Times New Roman"/>
          <w:b/>
          <w:bCs/>
          <w:sz w:val="24"/>
          <w:szCs w:val="24"/>
        </w:rPr>
        <w:t xml:space="preserve">cross </w:t>
      </w:r>
      <w:r w:rsidR="00652696">
        <w:rPr>
          <w:rFonts w:ascii="Times New Roman" w:hAnsi="Times New Roman" w:cs="Times New Roman"/>
          <w:b/>
          <w:bCs/>
          <w:sz w:val="24"/>
          <w:szCs w:val="24"/>
        </w:rPr>
        <w:t>d</w:t>
      </w:r>
      <w:r w:rsidRPr="00652696">
        <w:rPr>
          <w:rFonts w:ascii="Times New Roman" w:hAnsi="Times New Roman" w:cs="Times New Roman"/>
          <w:b/>
          <w:bCs/>
          <w:sz w:val="24"/>
          <w:szCs w:val="24"/>
        </w:rPr>
        <w:t xml:space="preserve">estinations and </w:t>
      </w:r>
      <w:r w:rsidR="00652696">
        <w:rPr>
          <w:rFonts w:ascii="Times New Roman" w:hAnsi="Times New Roman" w:cs="Times New Roman"/>
          <w:b/>
          <w:bCs/>
          <w:sz w:val="24"/>
          <w:szCs w:val="24"/>
        </w:rPr>
        <w:t>a</w:t>
      </w:r>
      <w:r w:rsidRPr="00652696">
        <w:rPr>
          <w:rFonts w:ascii="Times New Roman" w:hAnsi="Times New Roman" w:cs="Times New Roman"/>
          <w:b/>
          <w:bCs/>
          <w:sz w:val="24"/>
          <w:szCs w:val="24"/>
        </w:rPr>
        <w:t>irports</w:t>
      </w:r>
      <w:r w:rsidRPr="004B3D3B">
        <w:rPr>
          <w:rFonts w:ascii="Times New Roman" w:hAnsi="Times New Roman" w:cs="Times New Roman"/>
          <w:sz w:val="24"/>
          <w:szCs w:val="24"/>
        </w:rPr>
        <w:t xml:space="preserve">: </w:t>
      </w:r>
      <w:r w:rsidR="00652696">
        <w:rPr>
          <w:rFonts w:ascii="Times New Roman" w:hAnsi="Times New Roman" w:cs="Times New Roman"/>
          <w:sz w:val="24"/>
          <w:szCs w:val="24"/>
        </w:rPr>
        <w:t xml:space="preserve">The </w:t>
      </w:r>
      <w:r w:rsidRPr="004B3D3B">
        <w:rPr>
          <w:rFonts w:ascii="Times New Roman" w:hAnsi="Times New Roman" w:cs="Times New Roman"/>
          <w:sz w:val="24"/>
          <w:szCs w:val="24"/>
        </w:rPr>
        <w:t xml:space="preserve">DFW International Airport </w:t>
      </w:r>
      <w:r w:rsidR="00652696">
        <w:rPr>
          <w:rFonts w:ascii="Times New Roman" w:hAnsi="Times New Roman" w:cs="Times New Roman"/>
          <w:sz w:val="24"/>
          <w:szCs w:val="24"/>
        </w:rPr>
        <w:t>witnessed high baggage rate and flights count followed by Miami, Los Angeles and Pheonix.</w:t>
      </w:r>
      <w:r w:rsidRPr="004B3D3B">
        <w:rPr>
          <w:rFonts w:ascii="Times New Roman" w:hAnsi="Times New Roman" w:cs="Times New Roman"/>
          <w:sz w:val="24"/>
          <w:szCs w:val="24"/>
        </w:rPr>
        <w:t xml:space="preserve"> </w:t>
      </w:r>
    </w:p>
    <w:p w14:paraId="7349BF66" w14:textId="668325E6" w:rsidR="004B3D3B" w:rsidRPr="004B3D3B" w:rsidRDefault="004B3D3B" w:rsidP="00AE3A30">
      <w:pPr>
        <w:ind w:firstLine="0"/>
        <w:jc w:val="both"/>
        <w:rPr>
          <w:rFonts w:ascii="Times New Roman" w:hAnsi="Times New Roman" w:cs="Times New Roman"/>
          <w:sz w:val="24"/>
          <w:szCs w:val="24"/>
        </w:rPr>
      </w:pPr>
      <w:r w:rsidRPr="00652696">
        <w:rPr>
          <w:rFonts w:ascii="Times New Roman" w:hAnsi="Times New Roman" w:cs="Times New Roman"/>
          <w:b/>
          <w:bCs/>
          <w:sz w:val="24"/>
          <w:szCs w:val="24"/>
        </w:rPr>
        <w:t>2. Temporal Patterns in Baggage Flow</w:t>
      </w:r>
      <w:r w:rsidRPr="004B3D3B">
        <w:rPr>
          <w:rFonts w:ascii="Times New Roman" w:hAnsi="Times New Roman" w:cs="Times New Roman"/>
          <w:sz w:val="24"/>
          <w:szCs w:val="24"/>
        </w:rPr>
        <w:t xml:space="preserve">: The busiest months </w:t>
      </w:r>
      <w:r w:rsidR="00652696">
        <w:rPr>
          <w:rFonts w:ascii="Times New Roman" w:hAnsi="Times New Roman" w:cs="Times New Roman"/>
          <w:sz w:val="24"/>
          <w:szCs w:val="24"/>
        </w:rPr>
        <w:t xml:space="preserve">witnessed in </w:t>
      </w:r>
      <w:proofErr w:type="gramStart"/>
      <w:r w:rsidR="00652696">
        <w:rPr>
          <w:rFonts w:ascii="Times New Roman" w:hAnsi="Times New Roman" w:cs="Times New Roman"/>
          <w:sz w:val="24"/>
          <w:szCs w:val="24"/>
        </w:rPr>
        <w:t>most of</w:t>
      </w:r>
      <w:proofErr w:type="gramEnd"/>
      <w:r w:rsidR="00652696">
        <w:rPr>
          <w:rFonts w:ascii="Times New Roman" w:hAnsi="Times New Roman" w:cs="Times New Roman"/>
          <w:sz w:val="24"/>
          <w:szCs w:val="24"/>
        </w:rPr>
        <w:t xml:space="preserve"> </w:t>
      </w:r>
      <w:r w:rsidR="00AE3A30">
        <w:rPr>
          <w:rFonts w:ascii="Times New Roman" w:hAnsi="Times New Roman" w:cs="Times New Roman"/>
          <w:sz w:val="24"/>
          <w:szCs w:val="24"/>
        </w:rPr>
        <w:t xml:space="preserve">the </w:t>
      </w:r>
      <w:r w:rsidR="00652696">
        <w:rPr>
          <w:rFonts w:ascii="Times New Roman" w:hAnsi="Times New Roman" w:cs="Times New Roman"/>
          <w:sz w:val="24"/>
          <w:szCs w:val="24"/>
        </w:rPr>
        <w:t>airports are</w:t>
      </w:r>
      <w:r w:rsidRPr="004B3D3B">
        <w:rPr>
          <w:rFonts w:ascii="Times New Roman" w:hAnsi="Times New Roman" w:cs="Times New Roman"/>
          <w:sz w:val="24"/>
          <w:szCs w:val="24"/>
        </w:rPr>
        <w:t xml:space="preserve"> June, July, and August, experiencing the highest</w:t>
      </w:r>
      <w:r w:rsidR="00652696">
        <w:rPr>
          <w:rFonts w:ascii="Times New Roman" w:hAnsi="Times New Roman" w:cs="Times New Roman"/>
          <w:sz w:val="24"/>
          <w:szCs w:val="24"/>
        </w:rPr>
        <w:t xml:space="preserve"> number of </w:t>
      </w:r>
      <w:r w:rsidRPr="004B3D3B">
        <w:rPr>
          <w:rFonts w:ascii="Times New Roman" w:hAnsi="Times New Roman" w:cs="Times New Roman"/>
          <w:sz w:val="24"/>
          <w:szCs w:val="24"/>
        </w:rPr>
        <w:t xml:space="preserve">bag </w:t>
      </w:r>
      <w:proofErr w:type="gramStart"/>
      <w:r w:rsidRPr="004B3D3B">
        <w:rPr>
          <w:rFonts w:ascii="Times New Roman" w:hAnsi="Times New Roman" w:cs="Times New Roman"/>
          <w:sz w:val="24"/>
          <w:szCs w:val="24"/>
        </w:rPr>
        <w:t>count</w:t>
      </w:r>
      <w:proofErr w:type="gramEnd"/>
      <w:r w:rsidRPr="004B3D3B">
        <w:rPr>
          <w:rFonts w:ascii="Times New Roman" w:hAnsi="Times New Roman" w:cs="Times New Roman"/>
          <w:sz w:val="24"/>
          <w:szCs w:val="24"/>
        </w:rPr>
        <w:t xml:space="preserve">. </w:t>
      </w:r>
      <w:r w:rsidR="00652696">
        <w:rPr>
          <w:rFonts w:ascii="Times New Roman" w:hAnsi="Times New Roman" w:cs="Times New Roman"/>
          <w:sz w:val="24"/>
          <w:szCs w:val="24"/>
        </w:rPr>
        <w:t xml:space="preserve">This is </w:t>
      </w:r>
      <w:proofErr w:type="gramStart"/>
      <w:r w:rsidR="00652696">
        <w:rPr>
          <w:rFonts w:ascii="Times New Roman" w:hAnsi="Times New Roman" w:cs="Times New Roman"/>
          <w:sz w:val="24"/>
          <w:szCs w:val="24"/>
        </w:rPr>
        <w:t>probably due</w:t>
      </w:r>
      <w:proofErr w:type="gramEnd"/>
      <w:r w:rsidR="00652696">
        <w:rPr>
          <w:rFonts w:ascii="Times New Roman" w:hAnsi="Times New Roman" w:cs="Times New Roman"/>
          <w:sz w:val="24"/>
          <w:szCs w:val="24"/>
        </w:rPr>
        <w:t xml:space="preserve"> to </w:t>
      </w:r>
      <w:r w:rsidR="00652696">
        <w:rPr>
          <w:rFonts w:ascii="Times New Roman" w:hAnsi="Times New Roman" w:cs="Times New Roman"/>
          <w:sz w:val="24"/>
          <w:szCs w:val="24"/>
        </w:rPr>
        <w:lastRenderedPageBreak/>
        <w:t>international students arriving. In the</w:t>
      </w:r>
      <w:r w:rsidRPr="004B3D3B">
        <w:rPr>
          <w:rFonts w:ascii="Times New Roman" w:hAnsi="Times New Roman" w:cs="Times New Roman"/>
          <w:sz w:val="24"/>
          <w:szCs w:val="24"/>
        </w:rPr>
        <w:t xml:space="preserve"> weekends </w:t>
      </w:r>
      <w:proofErr w:type="gramStart"/>
      <w:r w:rsidR="00652696">
        <w:rPr>
          <w:rFonts w:ascii="Times New Roman" w:hAnsi="Times New Roman" w:cs="Times New Roman"/>
          <w:sz w:val="24"/>
          <w:szCs w:val="24"/>
        </w:rPr>
        <w:t>most of</w:t>
      </w:r>
      <w:proofErr w:type="gramEnd"/>
      <w:r w:rsidR="00652696">
        <w:rPr>
          <w:rFonts w:ascii="Times New Roman" w:hAnsi="Times New Roman" w:cs="Times New Roman"/>
          <w:sz w:val="24"/>
          <w:szCs w:val="24"/>
        </w:rPr>
        <w:t xml:space="preserve"> the airports observed</w:t>
      </w:r>
      <w:r w:rsidRPr="004B3D3B">
        <w:rPr>
          <w:rFonts w:ascii="Times New Roman" w:hAnsi="Times New Roman" w:cs="Times New Roman"/>
          <w:sz w:val="24"/>
          <w:szCs w:val="24"/>
        </w:rPr>
        <w:t xml:space="preserve"> a </w:t>
      </w:r>
      <w:r w:rsidR="00652696">
        <w:rPr>
          <w:rFonts w:ascii="Times New Roman" w:hAnsi="Times New Roman" w:cs="Times New Roman"/>
          <w:sz w:val="24"/>
          <w:szCs w:val="24"/>
        </w:rPr>
        <w:t xml:space="preserve">steep </w:t>
      </w:r>
      <w:r w:rsidR="00CB6450">
        <w:rPr>
          <w:rFonts w:ascii="Times New Roman" w:hAnsi="Times New Roman" w:cs="Times New Roman"/>
          <w:sz w:val="24"/>
          <w:szCs w:val="24"/>
        </w:rPr>
        <w:t xml:space="preserve">increase in the </w:t>
      </w:r>
      <w:r w:rsidRPr="004B3D3B">
        <w:rPr>
          <w:rFonts w:ascii="Times New Roman" w:hAnsi="Times New Roman" w:cs="Times New Roman"/>
          <w:sz w:val="24"/>
          <w:szCs w:val="24"/>
        </w:rPr>
        <w:t>number of bags.</w:t>
      </w:r>
      <w:r w:rsidR="00652696">
        <w:rPr>
          <w:rFonts w:ascii="Times New Roman" w:hAnsi="Times New Roman" w:cs="Times New Roman"/>
          <w:sz w:val="24"/>
          <w:szCs w:val="24"/>
        </w:rPr>
        <w:t xml:space="preserve"> This is </w:t>
      </w:r>
      <w:r w:rsidR="00CB6450">
        <w:rPr>
          <w:rFonts w:ascii="Times New Roman" w:hAnsi="Times New Roman" w:cs="Times New Roman"/>
          <w:sz w:val="24"/>
          <w:szCs w:val="24"/>
        </w:rPr>
        <w:t xml:space="preserve">a </w:t>
      </w:r>
      <w:r w:rsidR="00652696">
        <w:rPr>
          <w:rFonts w:ascii="Times New Roman" w:hAnsi="Times New Roman" w:cs="Times New Roman"/>
          <w:sz w:val="24"/>
          <w:szCs w:val="24"/>
        </w:rPr>
        <w:t xml:space="preserve">clear depiction that </w:t>
      </w:r>
      <w:r w:rsidR="00CB6450">
        <w:rPr>
          <w:rFonts w:ascii="Times New Roman" w:hAnsi="Times New Roman" w:cs="Times New Roman"/>
          <w:sz w:val="24"/>
          <w:szCs w:val="24"/>
        </w:rPr>
        <w:t xml:space="preserve">airport must prepare for the </w:t>
      </w:r>
      <w:r w:rsidR="00652696">
        <w:rPr>
          <w:rFonts w:ascii="Times New Roman" w:hAnsi="Times New Roman" w:cs="Times New Roman"/>
          <w:sz w:val="24"/>
          <w:szCs w:val="24"/>
        </w:rPr>
        <w:t>vacation period</w:t>
      </w:r>
      <w:r w:rsidR="00CB6450">
        <w:rPr>
          <w:rFonts w:ascii="Times New Roman" w:hAnsi="Times New Roman" w:cs="Times New Roman"/>
          <w:sz w:val="24"/>
          <w:szCs w:val="24"/>
        </w:rPr>
        <w:t>.</w:t>
      </w:r>
    </w:p>
    <w:p w14:paraId="1B2C3F0B" w14:textId="64585C66" w:rsidR="004B3D3B" w:rsidRPr="004B3D3B" w:rsidRDefault="004B3D3B" w:rsidP="00AE3A30">
      <w:pPr>
        <w:ind w:firstLine="0"/>
        <w:jc w:val="both"/>
        <w:rPr>
          <w:rFonts w:ascii="Times New Roman" w:hAnsi="Times New Roman" w:cs="Times New Roman"/>
          <w:sz w:val="24"/>
          <w:szCs w:val="24"/>
        </w:rPr>
      </w:pPr>
      <w:r w:rsidRPr="00AE3A30">
        <w:rPr>
          <w:rFonts w:ascii="Times New Roman" w:hAnsi="Times New Roman" w:cs="Times New Roman"/>
          <w:b/>
          <w:bCs/>
          <w:sz w:val="24"/>
          <w:szCs w:val="24"/>
        </w:rPr>
        <w:t>3. Operational Challenges and Opportunities:</w:t>
      </w:r>
      <w:r w:rsidRPr="004B3D3B">
        <w:rPr>
          <w:rFonts w:ascii="Times New Roman" w:hAnsi="Times New Roman" w:cs="Times New Roman"/>
          <w:sz w:val="24"/>
          <w:szCs w:val="24"/>
        </w:rPr>
        <w:t xml:space="preserve"> </w:t>
      </w:r>
      <w:r w:rsidR="00AE3A30">
        <w:rPr>
          <w:rFonts w:ascii="Times New Roman" w:hAnsi="Times New Roman" w:cs="Times New Roman"/>
          <w:sz w:val="24"/>
          <w:szCs w:val="24"/>
        </w:rPr>
        <w:t xml:space="preserve">The airports must have a different approach during these busy days to </w:t>
      </w:r>
      <w:proofErr w:type="gramStart"/>
      <w:r w:rsidR="00AE3A30">
        <w:rPr>
          <w:rFonts w:ascii="Times New Roman" w:hAnsi="Times New Roman" w:cs="Times New Roman"/>
          <w:sz w:val="24"/>
          <w:szCs w:val="24"/>
        </w:rPr>
        <w:t>handle</w:t>
      </w:r>
      <w:proofErr w:type="gramEnd"/>
      <w:r w:rsidR="00AE3A30">
        <w:rPr>
          <w:rFonts w:ascii="Times New Roman" w:hAnsi="Times New Roman" w:cs="Times New Roman"/>
          <w:sz w:val="24"/>
          <w:szCs w:val="24"/>
        </w:rPr>
        <w:t xml:space="preserve"> the bags</w:t>
      </w:r>
      <w:r w:rsidRPr="004B3D3B">
        <w:rPr>
          <w:rFonts w:ascii="Times New Roman" w:hAnsi="Times New Roman" w:cs="Times New Roman"/>
          <w:sz w:val="24"/>
          <w:szCs w:val="24"/>
        </w:rPr>
        <w:t>.</w:t>
      </w:r>
      <w:r w:rsidR="00AE3A30">
        <w:rPr>
          <w:rFonts w:ascii="Times New Roman" w:hAnsi="Times New Roman" w:cs="Times New Roman"/>
          <w:sz w:val="24"/>
          <w:szCs w:val="24"/>
        </w:rPr>
        <w:t xml:space="preserve"> There is an opportunity to keep extra </w:t>
      </w:r>
      <w:proofErr w:type="gramStart"/>
      <w:r w:rsidR="00AE3A30">
        <w:rPr>
          <w:rFonts w:ascii="Times New Roman" w:hAnsi="Times New Roman" w:cs="Times New Roman"/>
          <w:sz w:val="24"/>
          <w:szCs w:val="24"/>
        </w:rPr>
        <w:t>manpower</w:t>
      </w:r>
      <w:proofErr w:type="gramEnd"/>
      <w:r w:rsidR="00AE3A30">
        <w:rPr>
          <w:rFonts w:ascii="Times New Roman" w:hAnsi="Times New Roman" w:cs="Times New Roman"/>
          <w:sz w:val="24"/>
          <w:szCs w:val="24"/>
        </w:rPr>
        <w:t xml:space="preserve"> and equipment to save the time.</w:t>
      </w:r>
    </w:p>
    <w:p w14:paraId="15CB1197" w14:textId="4B963EFD" w:rsidR="004B3D3B" w:rsidRPr="004B3D3B" w:rsidRDefault="004B3D3B" w:rsidP="00AE3A30">
      <w:pPr>
        <w:ind w:firstLine="0"/>
        <w:jc w:val="both"/>
        <w:rPr>
          <w:rFonts w:ascii="Times New Roman" w:hAnsi="Times New Roman" w:cs="Times New Roman"/>
          <w:sz w:val="24"/>
          <w:szCs w:val="24"/>
        </w:rPr>
      </w:pPr>
      <w:r w:rsidRPr="00AE3A30">
        <w:rPr>
          <w:rFonts w:ascii="Times New Roman" w:hAnsi="Times New Roman" w:cs="Times New Roman"/>
          <w:b/>
          <w:bCs/>
          <w:sz w:val="24"/>
          <w:szCs w:val="24"/>
        </w:rPr>
        <w:t>4. Flight Patterns and Baggage Arrival Times:</w:t>
      </w:r>
      <w:r w:rsidRPr="004B3D3B">
        <w:rPr>
          <w:rFonts w:ascii="Times New Roman" w:hAnsi="Times New Roman" w:cs="Times New Roman"/>
          <w:sz w:val="24"/>
          <w:szCs w:val="24"/>
        </w:rPr>
        <w:t xml:space="preserve"> </w:t>
      </w:r>
      <w:r w:rsidR="00AE3A30">
        <w:rPr>
          <w:rFonts w:ascii="Times New Roman" w:hAnsi="Times New Roman" w:cs="Times New Roman"/>
          <w:sz w:val="24"/>
          <w:szCs w:val="24"/>
        </w:rPr>
        <w:t>T</w:t>
      </w:r>
      <w:r w:rsidRPr="004B3D3B">
        <w:rPr>
          <w:rFonts w:ascii="Times New Roman" w:hAnsi="Times New Roman" w:cs="Times New Roman"/>
          <w:sz w:val="24"/>
          <w:szCs w:val="24"/>
        </w:rPr>
        <w:t xml:space="preserve">he </w:t>
      </w:r>
      <w:r w:rsidR="00AE3A30">
        <w:rPr>
          <w:rFonts w:ascii="Times New Roman" w:hAnsi="Times New Roman" w:cs="Times New Roman"/>
          <w:sz w:val="24"/>
          <w:szCs w:val="24"/>
        </w:rPr>
        <w:t>trends</w:t>
      </w:r>
      <w:r w:rsidRPr="004B3D3B">
        <w:rPr>
          <w:rFonts w:ascii="Times New Roman" w:hAnsi="Times New Roman" w:cs="Times New Roman"/>
          <w:sz w:val="24"/>
          <w:szCs w:val="24"/>
        </w:rPr>
        <w:t xml:space="preserve"> in</w:t>
      </w:r>
      <w:r w:rsidR="00AE3A30">
        <w:rPr>
          <w:rFonts w:ascii="Times New Roman" w:hAnsi="Times New Roman" w:cs="Times New Roman"/>
          <w:sz w:val="24"/>
          <w:szCs w:val="24"/>
        </w:rPr>
        <w:t xml:space="preserve"> the</w:t>
      </w:r>
      <w:r w:rsidRPr="004B3D3B">
        <w:rPr>
          <w:rFonts w:ascii="Times New Roman" w:hAnsi="Times New Roman" w:cs="Times New Roman"/>
          <w:sz w:val="24"/>
          <w:szCs w:val="24"/>
        </w:rPr>
        <w:t xml:space="preserve"> average baggage arrival times at different airports like Miami and Los Angeles </w:t>
      </w:r>
      <w:r w:rsidR="00AE3A30" w:rsidRPr="004B3D3B">
        <w:rPr>
          <w:rFonts w:ascii="Times New Roman" w:hAnsi="Times New Roman" w:cs="Times New Roman"/>
          <w:sz w:val="24"/>
          <w:szCs w:val="24"/>
        </w:rPr>
        <w:t>indicate</w:t>
      </w:r>
      <w:r w:rsidRPr="004B3D3B">
        <w:rPr>
          <w:rFonts w:ascii="Times New Roman" w:hAnsi="Times New Roman" w:cs="Times New Roman"/>
          <w:sz w:val="24"/>
          <w:szCs w:val="24"/>
        </w:rPr>
        <w:t xml:space="preserve"> areas </w:t>
      </w:r>
      <w:r w:rsidR="00AE3A30" w:rsidRPr="004B3D3B">
        <w:rPr>
          <w:rFonts w:ascii="Times New Roman" w:hAnsi="Times New Roman" w:cs="Times New Roman"/>
          <w:sz w:val="24"/>
          <w:szCs w:val="24"/>
        </w:rPr>
        <w:t xml:space="preserve">that </w:t>
      </w:r>
      <w:r w:rsidR="00AE3A30">
        <w:rPr>
          <w:rFonts w:ascii="Times New Roman" w:hAnsi="Times New Roman" w:cs="Times New Roman"/>
          <w:sz w:val="24"/>
          <w:szCs w:val="24"/>
        </w:rPr>
        <w:t>require</w:t>
      </w:r>
      <w:r w:rsidRPr="004B3D3B">
        <w:rPr>
          <w:rFonts w:ascii="Times New Roman" w:hAnsi="Times New Roman" w:cs="Times New Roman"/>
          <w:sz w:val="24"/>
          <w:szCs w:val="24"/>
        </w:rPr>
        <w:t xml:space="preserve"> more efficient handling procedures.</w:t>
      </w:r>
    </w:p>
    <w:p w14:paraId="004ED7CC" w14:textId="493AEE47" w:rsidR="004B3D3B" w:rsidRDefault="004B3D3B" w:rsidP="00AE3A30">
      <w:pPr>
        <w:ind w:firstLine="0"/>
        <w:jc w:val="both"/>
        <w:rPr>
          <w:rFonts w:ascii="Times New Roman" w:hAnsi="Times New Roman" w:cs="Times New Roman"/>
          <w:sz w:val="24"/>
          <w:szCs w:val="24"/>
        </w:rPr>
      </w:pPr>
      <w:r w:rsidRPr="00AE3A30">
        <w:rPr>
          <w:rFonts w:ascii="Times New Roman" w:hAnsi="Times New Roman" w:cs="Times New Roman"/>
          <w:b/>
          <w:bCs/>
          <w:sz w:val="24"/>
          <w:szCs w:val="24"/>
        </w:rPr>
        <w:t>6. Operational Structure Re-engineering:</w:t>
      </w:r>
      <w:r w:rsidRPr="004B3D3B">
        <w:rPr>
          <w:rFonts w:ascii="Times New Roman" w:hAnsi="Times New Roman" w:cs="Times New Roman"/>
          <w:sz w:val="24"/>
          <w:szCs w:val="24"/>
        </w:rPr>
        <w:t xml:space="preserve"> EDA</w:t>
      </w:r>
      <w:r w:rsidR="00AE3A30">
        <w:rPr>
          <w:rFonts w:ascii="Times New Roman" w:hAnsi="Times New Roman" w:cs="Times New Roman"/>
          <w:sz w:val="24"/>
          <w:szCs w:val="24"/>
        </w:rPr>
        <w:t xml:space="preserve"> has</w:t>
      </w:r>
      <w:r w:rsidRPr="004B3D3B">
        <w:rPr>
          <w:rFonts w:ascii="Times New Roman" w:hAnsi="Times New Roman" w:cs="Times New Roman"/>
          <w:sz w:val="24"/>
          <w:szCs w:val="24"/>
        </w:rPr>
        <w:t xml:space="preserve"> provided </w:t>
      </w:r>
      <w:proofErr w:type="gramStart"/>
      <w:r w:rsidRPr="004B3D3B">
        <w:rPr>
          <w:rFonts w:ascii="Times New Roman" w:hAnsi="Times New Roman" w:cs="Times New Roman"/>
          <w:sz w:val="24"/>
          <w:szCs w:val="24"/>
        </w:rPr>
        <w:t>a strong foundation</w:t>
      </w:r>
      <w:proofErr w:type="gramEnd"/>
      <w:r w:rsidRPr="004B3D3B">
        <w:rPr>
          <w:rFonts w:ascii="Times New Roman" w:hAnsi="Times New Roman" w:cs="Times New Roman"/>
          <w:sz w:val="24"/>
          <w:szCs w:val="24"/>
        </w:rPr>
        <w:t xml:space="preserve"> for operational </w:t>
      </w:r>
      <w:r w:rsidR="00AE3A30">
        <w:rPr>
          <w:rFonts w:ascii="Times New Roman" w:hAnsi="Times New Roman" w:cs="Times New Roman"/>
          <w:sz w:val="24"/>
          <w:szCs w:val="24"/>
        </w:rPr>
        <w:t xml:space="preserve">process </w:t>
      </w:r>
      <w:r w:rsidRPr="004B3D3B">
        <w:rPr>
          <w:rFonts w:ascii="Times New Roman" w:hAnsi="Times New Roman" w:cs="Times New Roman"/>
          <w:sz w:val="24"/>
          <w:szCs w:val="24"/>
        </w:rPr>
        <w:t xml:space="preserve">structure re-engineering. </w:t>
      </w:r>
      <w:r w:rsidR="00AE3A30" w:rsidRPr="004B3D3B">
        <w:rPr>
          <w:rFonts w:ascii="Times New Roman" w:hAnsi="Times New Roman" w:cs="Times New Roman"/>
          <w:sz w:val="24"/>
          <w:szCs w:val="24"/>
        </w:rPr>
        <w:t>Insights</w:t>
      </w:r>
      <w:r w:rsidRPr="004B3D3B">
        <w:rPr>
          <w:rFonts w:ascii="Times New Roman" w:hAnsi="Times New Roman" w:cs="Times New Roman"/>
          <w:sz w:val="24"/>
          <w:szCs w:val="24"/>
        </w:rPr>
        <w:t xml:space="preserve"> into problem-causing factors, such as high bag counts and varying arrival times, will be </w:t>
      </w:r>
      <w:r w:rsidR="00AE3A30">
        <w:rPr>
          <w:rFonts w:ascii="Times New Roman" w:hAnsi="Times New Roman" w:cs="Times New Roman"/>
          <w:sz w:val="24"/>
          <w:szCs w:val="24"/>
        </w:rPr>
        <w:t>foundation</w:t>
      </w:r>
      <w:r w:rsidRPr="004B3D3B">
        <w:rPr>
          <w:rFonts w:ascii="Times New Roman" w:hAnsi="Times New Roman" w:cs="Times New Roman"/>
          <w:sz w:val="24"/>
          <w:szCs w:val="24"/>
        </w:rPr>
        <w:t xml:space="preserve"> in improving the overall efficiency and effectiveness of baggage operations.</w:t>
      </w:r>
    </w:p>
    <w:p w14:paraId="4402151E" w14:textId="0CF60F3A" w:rsidR="007A3036" w:rsidRPr="004B3D3B" w:rsidRDefault="007A3036" w:rsidP="00AE3A30">
      <w:pPr>
        <w:ind w:firstLine="0"/>
        <w:jc w:val="both"/>
        <w:rPr>
          <w:rFonts w:ascii="Times New Roman" w:hAnsi="Times New Roman" w:cs="Times New Roman"/>
          <w:sz w:val="24"/>
          <w:szCs w:val="24"/>
        </w:rPr>
      </w:pPr>
      <w:proofErr w:type="gramStart"/>
      <w:r>
        <w:rPr>
          <w:rFonts w:ascii="Times New Roman" w:hAnsi="Times New Roman" w:cs="Times New Roman"/>
          <w:sz w:val="24"/>
          <w:szCs w:val="24"/>
        </w:rPr>
        <w:t>The Random forest</w:t>
      </w:r>
      <w:proofErr w:type="gramEnd"/>
      <w:r>
        <w:rPr>
          <w:rFonts w:ascii="Times New Roman" w:hAnsi="Times New Roman" w:cs="Times New Roman"/>
          <w:sz w:val="24"/>
          <w:szCs w:val="24"/>
        </w:rPr>
        <w:t xml:space="preserve"> regression model </w:t>
      </w:r>
      <w:r w:rsidR="006C7C3F">
        <w:rPr>
          <w:rFonts w:ascii="Times New Roman" w:hAnsi="Times New Roman" w:cs="Times New Roman"/>
          <w:sz w:val="24"/>
          <w:szCs w:val="24"/>
        </w:rPr>
        <w:t xml:space="preserve">for Los Angeles </w:t>
      </w:r>
      <w:r>
        <w:rPr>
          <w:rFonts w:ascii="Times New Roman" w:hAnsi="Times New Roman" w:cs="Times New Roman"/>
          <w:sz w:val="24"/>
          <w:szCs w:val="24"/>
        </w:rPr>
        <w:t xml:space="preserve">further strengthened </w:t>
      </w:r>
      <w:proofErr w:type="gramStart"/>
      <w:r>
        <w:rPr>
          <w:rFonts w:ascii="Times New Roman" w:hAnsi="Times New Roman" w:cs="Times New Roman"/>
          <w:sz w:val="24"/>
          <w:szCs w:val="24"/>
        </w:rPr>
        <w:t>out</w:t>
      </w:r>
      <w:proofErr w:type="gramEnd"/>
      <w:r>
        <w:rPr>
          <w:rFonts w:ascii="Times New Roman" w:hAnsi="Times New Roman" w:cs="Times New Roman"/>
          <w:sz w:val="24"/>
          <w:szCs w:val="24"/>
        </w:rPr>
        <w:t xml:space="preserve"> hypothesis with R-Squared value 0.37 and Mean Square error value 1475.9.</w:t>
      </w:r>
      <w:r w:rsidR="006C7C3F">
        <w:rPr>
          <w:rFonts w:ascii="Times New Roman" w:hAnsi="Times New Roman" w:cs="Times New Roman"/>
          <w:sz w:val="24"/>
          <w:szCs w:val="24"/>
        </w:rPr>
        <w:t xml:space="preserve"> Similarly, for Pheonix R-Squared value 0.</w:t>
      </w:r>
      <w:r w:rsidR="002A45C3">
        <w:rPr>
          <w:rFonts w:ascii="Times New Roman" w:hAnsi="Times New Roman" w:cs="Times New Roman"/>
          <w:sz w:val="24"/>
          <w:szCs w:val="24"/>
        </w:rPr>
        <w:t>72</w:t>
      </w:r>
      <w:r w:rsidR="006C7C3F">
        <w:rPr>
          <w:rFonts w:ascii="Times New Roman" w:hAnsi="Times New Roman" w:cs="Times New Roman"/>
          <w:sz w:val="24"/>
          <w:szCs w:val="24"/>
        </w:rPr>
        <w:t xml:space="preserve"> and Mean Square error value </w:t>
      </w:r>
      <w:r w:rsidR="002A45C3">
        <w:rPr>
          <w:rFonts w:ascii="Times New Roman" w:hAnsi="Times New Roman" w:cs="Times New Roman"/>
          <w:sz w:val="24"/>
          <w:szCs w:val="24"/>
        </w:rPr>
        <w:t>199</w:t>
      </w:r>
      <w:r w:rsidR="006C7C3F">
        <w:rPr>
          <w:rFonts w:ascii="Times New Roman" w:hAnsi="Times New Roman" w:cs="Times New Roman"/>
          <w:sz w:val="24"/>
          <w:szCs w:val="24"/>
        </w:rPr>
        <w:t>.</w:t>
      </w:r>
      <w:r w:rsidR="002A45C3">
        <w:rPr>
          <w:rFonts w:ascii="Times New Roman" w:hAnsi="Times New Roman" w:cs="Times New Roman"/>
          <w:sz w:val="24"/>
          <w:szCs w:val="24"/>
        </w:rPr>
        <w:t>1</w:t>
      </w:r>
      <w:r w:rsidR="006C7C3F">
        <w:rPr>
          <w:rFonts w:ascii="Times New Roman" w:hAnsi="Times New Roman" w:cs="Times New Roman"/>
          <w:sz w:val="24"/>
          <w:szCs w:val="24"/>
        </w:rPr>
        <w:t>9.</w:t>
      </w:r>
    </w:p>
    <w:p w14:paraId="2AB50850" w14:textId="0F2C3BC4" w:rsidR="3C6518AB" w:rsidRPr="00AE3A30" w:rsidRDefault="004B3D3B" w:rsidP="00AE3A30">
      <w:pPr>
        <w:ind w:firstLine="0"/>
        <w:jc w:val="both"/>
        <w:rPr>
          <w:rFonts w:ascii="Times New Roman" w:hAnsi="Times New Roman" w:cs="Times New Roman"/>
          <w:sz w:val="24"/>
          <w:szCs w:val="24"/>
        </w:rPr>
      </w:pPr>
      <w:r w:rsidRPr="00AE3A30">
        <w:rPr>
          <w:rFonts w:ascii="Times New Roman" w:hAnsi="Times New Roman" w:cs="Times New Roman"/>
          <w:sz w:val="24"/>
          <w:szCs w:val="24"/>
        </w:rPr>
        <w:t xml:space="preserve">In </w:t>
      </w:r>
      <w:r w:rsidR="00AE3A30" w:rsidRPr="00AE3A30">
        <w:rPr>
          <w:rFonts w:ascii="Times New Roman" w:hAnsi="Times New Roman" w:cs="Times New Roman"/>
          <w:sz w:val="24"/>
          <w:szCs w:val="24"/>
        </w:rPr>
        <w:t>conclusion</w:t>
      </w:r>
      <w:r w:rsidRPr="00AE3A30">
        <w:rPr>
          <w:rFonts w:ascii="Times New Roman" w:hAnsi="Times New Roman" w:cs="Times New Roman"/>
          <w:sz w:val="24"/>
          <w:szCs w:val="24"/>
        </w:rPr>
        <w:t>, the exploratory data analysis has successfully uncovered patterns and trends in baggage handling across major airports, offering a comprehensive view of the operational challenges and opportunities. This analysis lays a solid foundation for further investigations and potential re-engineering of baggage operational flows to enhance efficiency and effectiveness.</w:t>
      </w:r>
    </w:p>
    <w:p w14:paraId="354018A5" w14:textId="77777777" w:rsidR="00ED4823" w:rsidRDefault="00ED4823" w:rsidP="005938D1">
      <w:pPr>
        <w:ind w:firstLine="0"/>
        <w:jc w:val="center"/>
        <w:rPr>
          <w:rFonts w:ascii="Times New Roman" w:hAnsi="Times New Roman" w:cs="Times New Roman"/>
          <w:sz w:val="18"/>
          <w:szCs w:val="18"/>
        </w:rPr>
      </w:pPr>
    </w:p>
    <w:p w14:paraId="19B6455E" w14:textId="77777777" w:rsidR="00ED4823" w:rsidRDefault="00ED4823" w:rsidP="005938D1">
      <w:pPr>
        <w:ind w:firstLine="0"/>
        <w:jc w:val="center"/>
        <w:rPr>
          <w:rFonts w:ascii="Times New Roman" w:hAnsi="Times New Roman" w:cs="Times New Roman"/>
          <w:sz w:val="18"/>
          <w:szCs w:val="18"/>
        </w:rPr>
      </w:pPr>
    </w:p>
    <w:p w14:paraId="53470A9B" w14:textId="77777777" w:rsidR="00ED4823" w:rsidRDefault="00ED4823" w:rsidP="005938D1">
      <w:pPr>
        <w:ind w:firstLine="0"/>
        <w:jc w:val="center"/>
        <w:rPr>
          <w:rFonts w:ascii="Times New Roman" w:hAnsi="Times New Roman" w:cs="Times New Roman"/>
          <w:sz w:val="18"/>
          <w:szCs w:val="18"/>
        </w:rPr>
      </w:pPr>
    </w:p>
    <w:p w14:paraId="19821030" w14:textId="77777777" w:rsidR="00ED4823" w:rsidRDefault="00ED4823" w:rsidP="005938D1">
      <w:pPr>
        <w:ind w:firstLine="0"/>
        <w:jc w:val="center"/>
        <w:rPr>
          <w:rFonts w:ascii="Times New Roman" w:hAnsi="Times New Roman" w:cs="Times New Roman"/>
          <w:sz w:val="18"/>
          <w:szCs w:val="18"/>
        </w:rPr>
      </w:pPr>
    </w:p>
    <w:p w14:paraId="37022FCF" w14:textId="77777777" w:rsidR="006C7C3F" w:rsidRDefault="006C7C3F" w:rsidP="005938D1">
      <w:pPr>
        <w:ind w:firstLine="0"/>
        <w:jc w:val="center"/>
        <w:rPr>
          <w:rFonts w:ascii="Times New Roman" w:hAnsi="Times New Roman" w:cs="Times New Roman"/>
          <w:sz w:val="18"/>
          <w:szCs w:val="18"/>
        </w:rPr>
      </w:pPr>
    </w:p>
    <w:p w14:paraId="581B427D" w14:textId="77777777" w:rsidR="006C7C3F" w:rsidRDefault="006C7C3F" w:rsidP="005938D1">
      <w:pPr>
        <w:ind w:firstLine="0"/>
        <w:jc w:val="center"/>
        <w:rPr>
          <w:rFonts w:ascii="Times New Roman" w:hAnsi="Times New Roman" w:cs="Times New Roman"/>
          <w:sz w:val="18"/>
          <w:szCs w:val="18"/>
        </w:rPr>
      </w:pPr>
    </w:p>
    <w:p w14:paraId="02ED727D" w14:textId="40A62B6D" w:rsidR="006851DC" w:rsidRPr="00AD7121" w:rsidRDefault="006851DC" w:rsidP="00D91570">
      <w:pPr>
        <w:pStyle w:val="Heading1"/>
        <w:rPr>
          <w:ins w:id="305" w:author="Author"/>
          <w:rFonts w:ascii="Times New Roman" w:hAnsi="Times New Roman" w:cs="Times New Roman"/>
          <w:b w:val="0"/>
          <w:bCs w:val="0"/>
        </w:rPr>
      </w:pPr>
      <w:bookmarkStart w:id="306" w:name="_Toc152880106"/>
      <w:ins w:id="307" w:author="Author">
        <w:r w:rsidRPr="006851DC">
          <w:rPr>
            <w:rFonts w:ascii="Times New Roman" w:eastAsia="Times New Roman" w:hAnsi="Times New Roman" w:cs="Times New Roman"/>
            <w:sz w:val="28"/>
            <w:szCs w:val="28"/>
            <w:rPrChange w:id="308" w:author="Author">
              <w:rPr>
                <w:rFonts w:ascii="Times New Roman" w:hAnsi="Times New Roman" w:cs="Times New Roman"/>
                <w:b w:val="0"/>
                <w:bCs w:val="0"/>
              </w:rPr>
            </w:rPrChange>
          </w:rPr>
          <w:lastRenderedPageBreak/>
          <w:t>R</w:t>
        </w:r>
        <w:r w:rsidR="009F6D8E" w:rsidRPr="006851DC">
          <w:rPr>
            <w:rFonts w:ascii="Times New Roman" w:eastAsia="Times New Roman" w:hAnsi="Times New Roman" w:cs="Times New Roman"/>
            <w:sz w:val="28"/>
            <w:szCs w:val="28"/>
          </w:rPr>
          <w:t>EFERENCES</w:t>
        </w:r>
        <w:bookmarkEnd w:id="306"/>
      </w:ins>
    </w:p>
    <w:p w14:paraId="6A4DCB52" w14:textId="77777777" w:rsidR="006851DC" w:rsidRPr="00071D84" w:rsidRDefault="006851DC" w:rsidP="006851DC">
      <w:pPr>
        <w:pStyle w:val="NormalWeb"/>
        <w:spacing w:before="0" w:beforeAutospacing="0" w:after="0" w:afterAutospacing="0" w:line="480" w:lineRule="auto"/>
        <w:ind w:left="720" w:hanging="720"/>
        <w:rPr>
          <w:ins w:id="309" w:author="Author"/>
        </w:rPr>
      </w:pPr>
      <w:ins w:id="310" w:author="Author">
        <w:r w:rsidRPr="00071D84">
          <w:t xml:space="preserve">Air Travel Consumer Reports for 2022. (n.d.). US Department of Transportation. </w:t>
        </w:r>
        <w:r w:rsidRPr="00071D84">
          <w:fldChar w:fldCharType="begin"/>
        </w:r>
        <w:r w:rsidRPr="00071D84">
          <w:instrText>HYPERLINK "https://www.transportation.gov/individuals/aviation-consumer-protection/air-travel-consumer-reports-2022"</w:instrText>
        </w:r>
        <w:r w:rsidRPr="00071D84">
          <w:fldChar w:fldCharType="separate"/>
        </w:r>
        <w:r w:rsidRPr="00071D84">
          <w:rPr>
            <w:rStyle w:val="Hyperlink"/>
          </w:rPr>
          <w:t>https://www.transportation.gov/individuals/aviation-consumer-protection/air-travel-consumer-reports-2022</w:t>
        </w:r>
        <w:r w:rsidRPr="00071D84">
          <w:fldChar w:fldCharType="end"/>
        </w:r>
      </w:ins>
    </w:p>
    <w:p w14:paraId="457E058C" w14:textId="77777777" w:rsidR="006851DC" w:rsidRPr="00071D84" w:rsidRDefault="006851DC" w:rsidP="006851DC">
      <w:pPr>
        <w:pStyle w:val="NormalWeb"/>
        <w:spacing w:before="0" w:beforeAutospacing="0" w:after="0" w:afterAutospacing="0" w:line="480" w:lineRule="auto"/>
        <w:ind w:left="720" w:hanging="720"/>
        <w:rPr>
          <w:ins w:id="311" w:author="Author"/>
        </w:rPr>
      </w:pPr>
      <w:ins w:id="312" w:author="Author">
        <w:r w:rsidRPr="00071D84">
          <w:t xml:space="preserve">British Airways and Philips projects in world’s first trials of “smart label” technology to </w:t>
        </w:r>
        <w:proofErr w:type="spellStart"/>
        <w:r w:rsidRPr="00071D84">
          <w:t>revolutionise</w:t>
        </w:r>
        <w:proofErr w:type="spellEnd"/>
        <w:r w:rsidRPr="00071D84">
          <w:t xml:space="preserve"> airline baggage handling. (2000). </w:t>
        </w:r>
        <w:r w:rsidRPr="00071D84">
          <w:rPr>
            <w:i/>
            <w:iCs/>
          </w:rPr>
          <w:t>Facilities</w:t>
        </w:r>
        <w:r w:rsidRPr="00071D84">
          <w:t xml:space="preserve">, </w:t>
        </w:r>
        <w:r w:rsidRPr="00071D84">
          <w:rPr>
            <w:i/>
            <w:iCs/>
          </w:rPr>
          <w:t>18</w:t>
        </w:r>
        <w:r w:rsidRPr="00071D84">
          <w:t xml:space="preserve">(3/4). </w:t>
        </w:r>
        <w:r w:rsidRPr="00071D84">
          <w:fldChar w:fldCharType="begin"/>
        </w:r>
        <w:r w:rsidRPr="00071D84">
          <w:instrText>HYPERLINK "https://doi.org/10.1108/f.2000.06918cab.011"</w:instrText>
        </w:r>
        <w:r w:rsidRPr="00071D84">
          <w:fldChar w:fldCharType="separate"/>
        </w:r>
        <w:r w:rsidRPr="00071D84">
          <w:rPr>
            <w:rStyle w:val="Hyperlink"/>
          </w:rPr>
          <w:t>https://doi.org/10.1108/f.2000.06918cab.011</w:t>
        </w:r>
        <w:r w:rsidRPr="00071D84">
          <w:fldChar w:fldCharType="end"/>
        </w:r>
      </w:ins>
    </w:p>
    <w:p w14:paraId="0EA7A6E7" w14:textId="77777777" w:rsidR="006851DC" w:rsidRPr="00071D84" w:rsidRDefault="006851DC" w:rsidP="006851DC">
      <w:pPr>
        <w:pStyle w:val="NormalWeb"/>
        <w:spacing w:before="0" w:beforeAutospacing="0" w:after="0" w:afterAutospacing="0" w:line="480" w:lineRule="auto"/>
        <w:ind w:left="720" w:hanging="720"/>
        <w:rPr>
          <w:ins w:id="313" w:author="Author"/>
          <w:rStyle w:val="Hyperlink"/>
        </w:rPr>
      </w:pPr>
      <w:ins w:id="314" w:author="Author">
        <w:r w:rsidRPr="00071D84">
          <w:t xml:space="preserve">Haviv, M., &amp; Ravner, L. (2021). A survey of queueing systems with strategic timing of arrivals. </w:t>
        </w:r>
        <w:r w:rsidRPr="00071D84">
          <w:rPr>
            <w:i/>
            <w:iCs/>
          </w:rPr>
          <w:t>Queueing Systems</w:t>
        </w:r>
        <w:r w:rsidRPr="00071D84">
          <w:t xml:space="preserve">, </w:t>
        </w:r>
        <w:r w:rsidRPr="00071D84">
          <w:rPr>
            <w:i/>
            <w:iCs/>
          </w:rPr>
          <w:t>99</w:t>
        </w:r>
        <w:r w:rsidRPr="00071D84">
          <w:t xml:space="preserve">(1–2), 163–198. </w:t>
        </w:r>
        <w:r w:rsidRPr="00071D84">
          <w:fldChar w:fldCharType="begin"/>
        </w:r>
        <w:r w:rsidRPr="00071D84">
          <w:instrText>HYPERLINK "https://doi.org/10.1007/s11134-021-09717-8"</w:instrText>
        </w:r>
        <w:r w:rsidRPr="00071D84">
          <w:fldChar w:fldCharType="separate"/>
        </w:r>
        <w:r w:rsidRPr="00071D84">
          <w:rPr>
            <w:rStyle w:val="Hyperlink"/>
          </w:rPr>
          <w:t>https://doi.org/10.1007/s11134-021-09717-8</w:t>
        </w:r>
        <w:r w:rsidRPr="00071D84">
          <w:rPr>
            <w:rStyle w:val="Hyperlink"/>
          </w:rPr>
          <w:fldChar w:fldCharType="end"/>
        </w:r>
      </w:ins>
    </w:p>
    <w:p w14:paraId="50BA93A1" w14:textId="77777777" w:rsidR="006851DC" w:rsidRPr="00071D84" w:rsidRDefault="006851DC" w:rsidP="006851DC">
      <w:pPr>
        <w:pStyle w:val="NormalWeb"/>
        <w:spacing w:before="0" w:beforeAutospacing="0" w:after="0" w:afterAutospacing="0" w:line="480" w:lineRule="auto"/>
        <w:ind w:left="720" w:hanging="720"/>
        <w:rPr>
          <w:ins w:id="315" w:author="Author"/>
        </w:rPr>
      </w:pPr>
      <w:ins w:id="316" w:author="Author">
        <w:r w:rsidRPr="00071D84">
          <w:t xml:space="preserve">Huang, E., Mital, P., </w:t>
        </w:r>
        <w:proofErr w:type="spellStart"/>
        <w:r w:rsidRPr="00071D84">
          <w:t>Goetschalckx</w:t>
        </w:r>
        <w:proofErr w:type="spellEnd"/>
        <w:r w:rsidRPr="00071D84">
          <w:t xml:space="preserve">, M., &amp; Wu, K. (2016). Optimal assignment of airport baggage unloading zones to outgoing flights. </w:t>
        </w:r>
        <w:r w:rsidRPr="00071D84">
          <w:rPr>
            <w:i/>
            <w:iCs/>
          </w:rPr>
          <w:t>Transportation Research Part E: Logistics and Transportation Review</w:t>
        </w:r>
        <w:r w:rsidRPr="00071D84">
          <w:t xml:space="preserve">, </w:t>
        </w:r>
        <w:r w:rsidRPr="00071D84">
          <w:rPr>
            <w:i/>
            <w:iCs/>
          </w:rPr>
          <w:t>94</w:t>
        </w:r>
        <w:r w:rsidRPr="00071D84">
          <w:t xml:space="preserve">, 110–122. </w:t>
        </w:r>
        <w:r w:rsidRPr="00071D84">
          <w:fldChar w:fldCharType="begin"/>
        </w:r>
        <w:r w:rsidRPr="00071D84">
          <w:instrText>HYPERLINK "https://doi.org/10.1016/j.tre.2016.07.012"</w:instrText>
        </w:r>
        <w:r w:rsidRPr="00071D84">
          <w:fldChar w:fldCharType="separate"/>
        </w:r>
        <w:r w:rsidRPr="00071D84">
          <w:rPr>
            <w:rStyle w:val="Hyperlink"/>
          </w:rPr>
          <w:t>https://doi.org/10.1016/j.tre.2016.07.012</w:t>
        </w:r>
        <w:r w:rsidRPr="00071D84">
          <w:fldChar w:fldCharType="end"/>
        </w:r>
      </w:ins>
    </w:p>
    <w:p w14:paraId="20BE6BAB" w14:textId="77777777" w:rsidR="006851DC" w:rsidRPr="00071D84" w:rsidRDefault="006851DC" w:rsidP="006851DC">
      <w:pPr>
        <w:pStyle w:val="NormalWeb"/>
        <w:spacing w:before="0" w:beforeAutospacing="0" w:after="0" w:afterAutospacing="0" w:line="480" w:lineRule="auto"/>
        <w:ind w:left="720" w:hanging="720"/>
        <w:rPr>
          <w:ins w:id="317" w:author="Author"/>
        </w:rPr>
      </w:pPr>
      <w:proofErr w:type="spellStart"/>
      <w:ins w:id="318" w:author="Author">
        <w:r w:rsidRPr="00071D84">
          <w:t>Iacurci</w:t>
        </w:r>
        <w:proofErr w:type="spellEnd"/>
        <w:r w:rsidRPr="00071D84">
          <w:t xml:space="preserve">, G. (2022, July 19). Airlines are struggling with lost and delayed bags: What to know and how to pack if </w:t>
        </w:r>
        <w:proofErr w:type="gramStart"/>
        <w:r w:rsidRPr="00071D84">
          <w:t>you’re</w:t>
        </w:r>
        <w:proofErr w:type="gramEnd"/>
        <w:r w:rsidRPr="00071D84">
          <w:t xml:space="preserve"> traveling this summer. </w:t>
        </w:r>
        <w:r w:rsidRPr="00071D84">
          <w:rPr>
            <w:i/>
            <w:iCs/>
          </w:rPr>
          <w:t>CNBC</w:t>
        </w:r>
        <w:r w:rsidRPr="00071D84">
          <w:t xml:space="preserve">. </w:t>
        </w:r>
        <w:r w:rsidRPr="00071D84">
          <w:fldChar w:fldCharType="begin"/>
        </w:r>
        <w:r w:rsidRPr="00071D84">
          <w:instrText>HYPERLINK "https://www.cnbc.com/2022/07/19/what-travelers-need-to-know-as-airlines-deal-with-lost-delayed-bags.html"</w:instrText>
        </w:r>
        <w:r w:rsidRPr="00071D84">
          <w:fldChar w:fldCharType="separate"/>
        </w:r>
        <w:r w:rsidRPr="00071D84">
          <w:rPr>
            <w:rStyle w:val="Hyperlink"/>
          </w:rPr>
          <w:t>https://www.cnbc.com/2022/07/19/what-travelers-need-to-know-as-airlines-deal-with-lost-delayed-bags.html</w:t>
        </w:r>
        <w:r w:rsidRPr="00071D84">
          <w:fldChar w:fldCharType="end"/>
        </w:r>
      </w:ins>
    </w:p>
    <w:p w14:paraId="44355357" w14:textId="77777777" w:rsidR="006851DC" w:rsidRPr="00071D84" w:rsidRDefault="006851DC" w:rsidP="006851DC">
      <w:pPr>
        <w:pStyle w:val="NormalWeb"/>
        <w:spacing w:before="0" w:beforeAutospacing="0" w:after="0" w:afterAutospacing="0" w:line="480" w:lineRule="auto"/>
        <w:ind w:left="720" w:hanging="720"/>
        <w:rPr>
          <w:ins w:id="319" w:author="Author"/>
        </w:rPr>
      </w:pPr>
      <w:ins w:id="320" w:author="Author">
        <w:r w:rsidRPr="00071D84">
          <w:t xml:space="preserve">International Airport Review. (2022, March 1). The importance of baggage handling systems in winning passengers and airlines. </w:t>
        </w:r>
        <w:r w:rsidRPr="00071D84">
          <w:fldChar w:fldCharType="begin"/>
        </w:r>
        <w:r w:rsidRPr="00071D84">
          <w:instrText>HYPERLINK "https://www.internationalairportreview.com/article/164476/the-importance-of-baggage-handling-systems-in-winning-passengers-and-airlines/"</w:instrText>
        </w:r>
        <w:r w:rsidRPr="00071D84">
          <w:fldChar w:fldCharType="separate"/>
        </w:r>
        <w:r w:rsidRPr="00071D84">
          <w:rPr>
            <w:rStyle w:val="Hyperlink"/>
          </w:rPr>
          <w:t>https://www.internationalairportreview.com/article/164476/the-importance-of-baggage-handling-systems-in-winning-passengers-and-airlines/</w:t>
        </w:r>
        <w:r w:rsidRPr="00071D84">
          <w:fldChar w:fldCharType="end"/>
        </w:r>
      </w:ins>
    </w:p>
    <w:p w14:paraId="4CCB10BD" w14:textId="77777777" w:rsidR="006851DC" w:rsidRPr="00071D84" w:rsidRDefault="006851DC" w:rsidP="006851DC">
      <w:pPr>
        <w:pStyle w:val="NormalWeb"/>
        <w:spacing w:before="0" w:beforeAutospacing="0" w:after="0" w:afterAutospacing="0" w:line="480" w:lineRule="auto"/>
        <w:ind w:left="720" w:hanging="720"/>
        <w:rPr>
          <w:ins w:id="321" w:author="Author"/>
        </w:rPr>
      </w:pPr>
      <w:ins w:id="322" w:author="Author">
        <w:r w:rsidRPr="00071D84">
          <w:t xml:space="preserve">Lu, M., Dufour, J. S., Weston, E. B., &amp; Marras, W. S. (2018). Effectiveness of a vacuum lifting system in reducing spinal load during airline baggage handling. </w:t>
        </w:r>
        <w:r w:rsidRPr="00071D84">
          <w:rPr>
            <w:i/>
            <w:iCs/>
          </w:rPr>
          <w:t>Applied Ergonomics</w:t>
        </w:r>
        <w:r w:rsidRPr="00071D84">
          <w:t xml:space="preserve">, </w:t>
        </w:r>
        <w:r w:rsidRPr="00071D84">
          <w:rPr>
            <w:i/>
            <w:iCs/>
          </w:rPr>
          <w:t>70</w:t>
        </w:r>
        <w:r w:rsidRPr="00071D84">
          <w:t xml:space="preserve">, 247–252. </w:t>
        </w:r>
        <w:r w:rsidRPr="00071D84">
          <w:fldChar w:fldCharType="begin"/>
        </w:r>
        <w:r w:rsidRPr="00071D84">
          <w:instrText>HYPERLINK "https://doi.org/10.1016/j.apergo.2018.03.006"</w:instrText>
        </w:r>
        <w:r w:rsidRPr="00071D84">
          <w:fldChar w:fldCharType="separate"/>
        </w:r>
        <w:r w:rsidRPr="00071D84">
          <w:rPr>
            <w:rStyle w:val="Hyperlink"/>
          </w:rPr>
          <w:t>https://doi.org/10.1016/j.apergo.2018.03.006</w:t>
        </w:r>
        <w:r w:rsidRPr="00071D84">
          <w:fldChar w:fldCharType="end"/>
        </w:r>
      </w:ins>
    </w:p>
    <w:p w14:paraId="254DFE39" w14:textId="77777777" w:rsidR="006851DC" w:rsidRDefault="006851DC" w:rsidP="006851DC">
      <w:pPr>
        <w:pStyle w:val="NormalWeb"/>
        <w:spacing w:before="0" w:beforeAutospacing="0" w:after="0" w:afterAutospacing="0" w:line="480" w:lineRule="auto"/>
        <w:ind w:left="720" w:hanging="720"/>
        <w:rPr>
          <w:ins w:id="323" w:author="Author"/>
        </w:rPr>
      </w:pPr>
      <w:ins w:id="324" w:author="Author">
        <w:r w:rsidRPr="00071D84">
          <w:lastRenderedPageBreak/>
          <w:t xml:space="preserve">Ma, J., Zhou, J., Liang, M., &amp; Delahaye, D. (n.d.). Data-driven trajectory-based analysis and optimization of airport surface movement. </w:t>
        </w:r>
        <w:r w:rsidRPr="00071D84">
          <w:rPr>
            <w:i/>
            <w:iCs/>
          </w:rPr>
          <w:t>Transportation Research Part C: Emerging Technologies</w:t>
        </w:r>
        <w:r w:rsidRPr="00071D84">
          <w:t xml:space="preserve">, </w:t>
        </w:r>
        <w:r w:rsidRPr="00071D84">
          <w:rPr>
            <w:i/>
            <w:iCs/>
          </w:rPr>
          <w:t>145</w:t>
        </w:r>
        <w:r w:rsidRPr="00071D84">
          <w:t xml:space="preserve">, 103902. </w:t>
        </w:r>
        <w:r w:rsidRPr="00071D84">
          <w:fldChar w:fldCharType="begin"/>
        </w:r>
        <w:r w:rsidRPr="00071D84">
          <w:instrText>HYPERLINK "https://doi.org/10.1016/j.trc.2022.103902"</w:instrText>
        </w:r>
        <w:r w:rsidRPr="00071D84">
          <w:fldChar w:fldCharType="separate"/>
        </w:r>
        <w:r w:rsidRPr="00071D84">
          <w:rPr>
            <w:rStyle w:val="Hyperlink"/>
          </w:rPr>
          <w:t>https://doi.org/10.1016/j.trc.2022.103902</w:t>
        </w:r>
        <w:r w:rsidRPr="00071D84">
          <w:fldChar w:fldCharType="end"/>
        </w:r>
      </w:ins>
    </w:p>
    <w:p w14:paraId="2EA82D7E" w14:textId="46F999B5" w:rsidR="008B182E" w:rsidRDefault="008B182E" w:rsidP="008B182E">
      <w:pPr>
        <w:pStyle w:val="NormalWeb"/>
        <w:spacing w:before="0" w:beforeAutospacing="0" w:after="0" w:afterAutospacing="0" w:line="480" w:lineRule="auto"/>
        <w:ind w:left="720" w:hanging="720"/>
        <w:rPr>
          <w:ins w:id="325" w:author="Author"/>
        </w:rPr>
      </w:pPr>
      <w:ins w:id="326" w:author="Author">
        <w:r w:rsidRPr="005F14AB">
          <w:rPr>
            <w:rPrChange w:id="327" w:author="Author">
              <w:rPr>
                <w:i/>
                <w:iCs/>
              </w:rPr>
            </w:rPrChange>
          </w:rPr>
          <w:t>Passenger IT Insights 2023</w:t>
        </w:r>
        <w:r>
          <w:t xml:space="preserve">. (n.d.). </w:t>
        </w:r>
        <w:r>
          <w:fldChar w:fldCharType="begin"/>
        </w:r>
        <w:r>
          <w:instrText>HYPERLINK "https://www.sita.aero/resources/surveys-reports/passenger-it-insights-2023/"</w:instrText>
        </w:r>
        <w:r>
          <w:fldChar w:fldCharType="separate"/>
        </w:r>
        <w:r w:rsidRPr="004E7E6E">
          <w:rPr>
            <w:rStyle w:val="Hyperlink"/>
          </w:rPr>
          <w:t>https://www.sita.aero/resources/surveys-reports/passenger-it-insights-2023/</w:t>
        </w:r>
        <w:r>
          <w:fldChar w:fldCharType="end"/>
        </w:r>
      </w:ins>
    </w:p>
    <w:p w14:paraId="18516A49" w14:textId="4053E1EC" w:rsidR="008B182E" w:rsidRPr="00071D84" w:rsidDel="008B182E" w:rsidRDefault="008B182E" w:rsidP="006851DC">
      <w:pPr>
        <w:pStyle w:val="NormalWeb"/>
        <w:spacing w:before="0" w:beforeAutospacing="0" w:after="0" w:afterAutospacing="0" w:line="480" w:lineRule="auto"/>
        <w:ind w:left="720" w:hanging="720"/>
        <w:rPr>
          <w:ins w:id="328" w:author="Author"/>
          <w:del w:id="329" w:author="Author"/>
        </w:rPr>
      </w:pPr>
    </w:p>
    <w:p w14:paraId="3C1EA933" w14:textId="77777777" w:rsidR="006851DC" w:rsidRPr="00071D84" w:rsidRDefault="006851DC" w:rsidP="006851DC">
      <w:pPr>
        <w:pStyle w:val="NormalWeb"/>
        <w:spacing w:before="0" w:beforeAutospacing="0" w:after="0" w:afterAutospacing="0" w:line="480" w:lineRule="auto"/>
        <w:ind w:left="720" w:hanging="720"/>
        <w:rPr>
          <w:ins w:id="330" w:author="Author"/>
        </w:rPr>
      </w:pPr>
      <w:proofErr w:type="spellStart"/>
      <w:ins w:id="331" w:author="Author">
        <w:r w:rsidRPr="00071D84">
          <w:t>Pisinger</w:t>
        </w:r>
        <w:proofErr w:type="spellEnd"/>
        <w:r w:rsidRPr="00071D84">
          <w:t>, D., &amp; Rude, S. Í. H. (2020). Advanced algorithms for improved baggage handling. Journal of Airport Management, 14(3), 280-290</w:t>
        </w:r>
        <w:proofErr w:type="gramStart"/>
        <w:r w:rsidRPr="00071D84">
          <w:t xml:space="preserve">.  </w:t>
        </w:r>
        <w:proofErr w:type="gramEnd"/>
        <w:r w:rsidRPr="00071D84">
          <w:fldChar w:fldCharType="begin"/>
        </w:r>
        <w:r w:rsidRPr="00071D84">
          <w:instrText>HYPERLINK "https://trid.trb.org/view/1753585"</w:instrText>
        </w:r>
        <w:r w:rsidRPr="00071D84">
          <w:fldChar w:fldCharType="separate"/>
        </w:r>
        <w:r w:rsidRPr="00071D84">
          <w:rPr>
            <w:rStyle w:val="Hyperlink"/>
          </w:rPr>
          <w:t>https://trid.trb.org/view/1753585</w:t>
        </w:r>
        <w:r w:rsidRPr="00071D84">
          <w:fldChar w:fldCharType="end"/>
        </w:r>
      </w:ins>
    </w:p>
    <w:p w14:paraId="7F4DD0DB" w14:textId="77777777" w:rsidR="006851DC" w:rsidRPr="00071D84" w:rsidRDefault="006851DC" w:rsidP="006851DC">
      <w:pPr>
        <w:ind w:left="720" w:hanging="720"/>
        <w:rPr>
          <w:ins w:id="332" w:author="Author"/>
          <w:rStyle w:val="Hyperlink"/>
          <w:rFonts w:ascii="Times New Roman" w:eastAsia="Times New Roman" w:hAnsi="Times New Roman" w:cs="Times New Roman"/>
          <w:color w:val="0563C1"/>
          <w:sz w:val="24"/>
          <w:szCs w:val="24"/>
        </w:rPr>
      </w:pPr>
      <w:ins w:id="333" w:author="Author">
        <w:r w:rsidRPr="00071D84">
          <w:rPr>
            <w:rFonts w:ascii="Times New Roman" w:eastAsia="Times New Roman" w:hAnsi="Times New Roman" w:cs="Times New Roman"/>
            <w:sz w:val="24"/>
            <w:szCs w:val="24"/>
          </w:rPr>
          <w:t xml:space="preserve">Rezaei, J., </w:t>
        </w:r>
        <w:proofErr w:type="spellStart"/>
        <w:r w:rsidRPr="00071D84">
          <w:rPr>
            <w:rFonts w:ascii="Times New Roman" w:eastAsia="Times New Roman" w:hAnsi="Times New Roman" w:cs="Times New Roman"/>
            <w:sz w:val="24"/>
            <w:szCs w:val="24"/>
          </w:rPr>
          <w:t>Kothadiya</w:t>
        </w:r>
        <w:proofErr w:type="spellEnd"/>
        <w:r w:rsidRPr="00071D84">
          <w:rPr>
            <w:rFonts w:ascii="Times New Roman" w:eastAsia="Times New Roman" w:hAnsi="Times New Roman" w:cs="Times New Roman"/>
            <w:sz w:val="24"/>
            <w:szCs w:val="24"/>
          </w:rPr>
          <w:t xml:space="preserve">, O., </w:t>
        </w:r>
        <w:proofErr w:type="spellStart"/>
        <w:r w:rsidRPr="00071D84">
          <w:rPr>
            <w:rFonts w:ascii="Times New Roman" w:eastAsia="Times New Roman" w:hAnsi="Times New Roman" w:cs="Times New Roman"/>
            <w:sz w:val="24"/>
            <w:szCs w:val="24"/>
          </w:rPr>
          <w:t>Tavasszy</w:t>
        </w:r>
        <w:proofErr w:type="spellEnd"/>
        <w:r w:rsidRPr="00071D84">
          <w:rPr>
            <w:rFonts w:ascii="Times New Roman" w:eastAsia="Times New Roman" w:hAnsi="Times New Roman" w:cs="Times New Roman"/>
            <w:sz w:val="24"/>
            <w:szCs w:val="24"/>
          </w:rPr>
          <w:t xml:space="preserve">, L., &amp; Kroesen, M. (2018, June 1). </w:t>
        </w:r>
        <w:r w:rsidRPr="00071D84">
          <w:rPr>
            <w:rFonts w:ascii="Times New Roman" w:eastAsia="Times New Roman" w:hAnsi="Times New Roman" w:cs="Times New Roman"/>
            <w:i/>
            <w:iCs/>
            <w:sz w:val="24"/>
            <w:szCs w:val="24"/>
          </w:rPr>
          <w:t>Quality assessment of airline baggage handling systems using SERVQUAL and BWM</w:t>
        </w:r>
        <w:r w:rsidRPr="00071D84">
          <w:rPr>
            <w:rFonts w:ascii="Times New Roman" w:eastAsia="Times New Roman" w:hAnsi="Times New Roman" w:cs="Times New Roman"/>
            <w:sz w:val="24"/>
            <w:szCs w:val="24"/>
          </w:rPr>
          <w:t xml:space="preserve">. Tourism Management; Elsevier BV. </w:t>
        </w:r>
        <w:r w:rsidRPr="00071D84">
          <w:rPr>
            <w:rFonts w:ascii="Times New Roman" w:hAnsi="Times New Roman" w:cs="Times New Roman"/>
            <w:sz w:val="24"/>
            <w:szCs w:val="24"/>
            <w:rPrChange w:id="334" w:author="Author">
              <w:rPr/>
            </w:rPrChange>
          </w:rPr>
          <w:fldChar w:fldCharType="begin"/>
        </w:r>
        <w:r w:rsidRPr="00071D84">
          <w:rPr>
            <w:rFonts w:ascii="Times New Roman" w:hAnsi="Times New Roman" w:cs="Times New Roman"/>
            <w:sz w:val="24"/>
            <w:szCs w:val="24"/>
            <w:rPrChange w:id="335" w:author="Author">
              <w:rPr/>
            </w:rPrChange>
          </w:rPr>
          <w:instrText>HYPERLINK "https://doi.org/10.1016/j.tourman.2017.11.009" \h</w:instrText>
        </w:r>
        <w:r w:rsidRPr="00B21D0D">
          <w:rPr>
            <w:rFonts w:ascii="Times New Roman" w:hAnsi="Times New Roman" w:cs="Times New Roman"/>
            <w:sz w:val="24"/>
            <w:szCs w:val="24"/>
          </w:rPr>
        </w:r>
        <w:r w:rsidRPr="00071D84">
          <w:rPr>
            <w:rPrChange w:id="336" w:author="Author">
              <w:rPr>
                <w:rStyle w:val="Hyperlink"/>
                <w:rFonts w:ascii="Times New Roman" w:eastAsia="Times New Roman" w:hAnsi="Times New Roman" w:cs="Times New Roman"/>
                <w:color w:val="0563C1"/>
                <w:sz w:val="24"/>
                <w:szCs w:val="24"/>
              </w:rPr>
            </w:rPrChange>
          </w:rPr>
          <w:fldChar w:fldCharType="separate"/>
        </w:r>
        <w:r w:rsidRPr="00071D84">
          <w:rPr>
            <w:rStyle w:val="Hyperlink"/>
            <w:rFonts w:ascii="Times New Roman" w:eastAsia="Times New Roman" w:hAnsi="Times New Roman" w:cs="Times New Roman"/>
            <w:color w:val="0563C1"/>
            <w:sz w:val="24"/>
            <w:szCs w:val="24"/>
          </w:rPr>
          <w:t>https://doi.org/10.1016/j.tourman.2017.11.009</w:t>
        </w:r>
        <w:r w:rsidRPr="00071D84">
          <w:rPr>
            <w:rStyle w:val="Hyperlink"/>
            <w:rFonts w:ascii="Times New Roman" w:eastAsia="Times New Roman" w:hAnsi="Times New Roman" w:cs="Times New Roman"/>
            <w:color w:val="0563C1"/>
            <w:sz w:val="24"/>
            <w:szCs w:val="24"/>
          </w:rPr>
          <w:fldChar w:fldCharType="end"/>
        </w:r>
      </w:ins>
    </w:p>
    <w:p w14:paraId="67525EC3" w14:textId="77777777" w:rsidR="006851DC" w:rsidRPr="00071D84" w:rsidRDefault="006851DC" w:rsidP="006851DC">
      <w:pPr>
        <w:pStyle w:val="NormalWeb"/>
        <w:spacing w:before="0" w:beforeAutospacing="0" w:after="0" w:afterAutospacing="0" w:line="480" w:lineRule="auto"/>
        <w:ind w:left="720" w:hanging="720"/>
        <w:rPr>
          <w:ins w:id="337" w:author="Author"/>
        </w:rPr>
      </w:pPr>
      <w:ins w:id="338" w:author="Author">
        <w:r w:rsidRPr="00071D84">
          <w:t xml:space="preserve">Talak, R., Manjunath, D., &amp; </w:t>
        </w:r>
        <w:proofErr w:type="spellStart"/>
        <w:r w:rsidRPr="00071D84">
          <w:t>Proutière</w:t>
        </w:r>
        <w:proofErr w:type="spellEnd"/>
        <w:r w:rsidRPr="00071D84">
          <w:t xml:space="preserve">, A. (2019b). Strategic arrivals to queues offering priority service. </w:t>
        </w:r>
        <w:r w:rsidRPr="00071D84">
          <w:rPr>
            <w:i/>
            <w:iCs/>
          </w:rPr>
          <w:t>Queueing Systems</w:t>
        </w:r>
        <w:r w:rsidRPr="00071D84">
          <w:t xml:space="preserve">, </w:t>
        </w:r>
        <w:r w:rsidRPr="00071D84">
          <w:rPr>
            <w:i/>
            <w:iCs/>
          </w:rPr>
          <w:t>92</w:t>
        </w:r>
        <w:r w:rsidRPr="00071D84">
          <w:t xml:space="preserve">(1–2), 103–130. </w:t>
        </w:r>
        <w:r w:rsidRPr="00071D84">
          <w:fldChar w:fldCharType="begin"/>
        </w:r>
        <w:r w:rsidRPr="00071D84">
          <w:instrText>HYPERLINK "https://doi.org/10.1007/s11134-019-09604-3"</w:instrText>
        </w:r>
        <w:r w:rsidRPr="00071D84">
          <w:fldChar w:fldCharType="separate"/>
        </w:r>
        <w:r w:rsidRPr="00071D84">
          <w:rPr>
            <w:rStyle w:val="Hyperlink"/>
          </w:rPr>
          <w:t>https://doi.org/10.1007/s11134-019-09604-3</w:t>
        </w:r>
        <w:r w:rsidRPr="00071D84">
          <w:fldChar w:fldCharType="end"/>
        </w:r>
      </w:ins>
    </w:p>
    <w:p w14:paraId="5E0A4CC2" w14:textId="77777777" w:rsidR="006851DC" w:rsidRPr="00071D84" w:rsidRDefault="006851DC" w:rsidP="006851DC">
      <w:pPr>
        <w:ind w:left="720" w:hanging="720"/>
        <w:rPr>
          <w:ins w:id="339" w:author="Author"/>
          <w:rFonts w:ascii="Times New Roman" w:eastAsia="Times New Roman" w:hAnsi="Times New Roman" w:cs="Times New Roman"/>
          <w:sz w:val="24"/>
          <w:szCs w:val="24"/>
        </w:rPr>
      </w:pPr>
      <w:ins w:id="340" w:author="Author">
        <w:r w:rsidRPr="00071D84">
          <w:rPr>
            <w:rFonts w:ascii="Times New Roman" w:eastAsia="Times New Roman" w:hAnsi="Times New Roman" w:cs="Times New Roman"/>
            <w:sz w:val="24"/>
            <w:szCs w:val="24"/>
          </w:rPr>
          <w:t>The Bureau of Transportation Statistics (BTS), Office of Airline Information (OAI). (2018). Technical reporting directive #30 - mishandled baggage and wheelchairs and scooters.</w:t>
        </w:r>
      </w:ins>
    </w:p>
    <w:p w14:paraId="4C2F9A39" w14:textId="77777777" w:rsidR="006851DC" w:rsidRPr="00071D84" w:rsidRDefault="006851DC" w:rsidP="006851DC">
      <w:pPr>
        <w:pStyle w:val="ListParagraph"/>
        <w:ind w:firstLine="0"/>
        <w:rPr>
          <w:ins w:id="341" w:author="Author"/>
          <w:rStyle w:val="Hyperlink"/>
          <w:rFonts w:ascii="Times New Roman" w:eastAsia="Times New Roman" w:hAnsi="Times New Roman" w:cs="Times New Roman"/>
          <w:sz w:val="24"/>
          <w:szCs w:val="24"/>
        </w:rPr>
      </w:pPr>
      <w:ins w:id="342" w:author="Author">
        <w:r w:rsidRPr="00071D84">
          <w:rPr>
            <w:rFonts w:ascii="Times New Roman" w:eastAsia="Times New Roman" w:hAnsi="Times New Roman" w:cs="Times New Roman"/>
            <w:sz w:val="24"/>
            <w:szCs w:val="24"/>
          </w:rPr>
          <w:fldChar w:fldCharType="begin"/>
        </w:r>
        <w:r w:rsidRPr="00071D84">
          <w:rPr>
            <w:rFonts w:ascii="Times New Roman" w:eastAsia="Times New Roman" w:hAnsi="Times New Roman" w:cs="Times New Roman"/>
            <w:sz w:val="24"/>
            <w:szCs w:val="24"/>
          </w:rPr>
          <w:instrText>HYPERLINK "https://www.bts.gov/topics/airlines-and-airports/number-30-%E2%80%93-technical-directive-mishandled-baggage-effective-jan-1-2019"</w:instrText>
        </w:r>
        <w:r w:rsidRPr="00071D84">
          <w:rPr>
            <w:rFonts w:ascii="Times New Roman" w:eastAsia="Times New Roman" w:hAnsi="Times New Roman" w:cs="Times New Roman"/>
            <w:sz w:val="24"/>
            <w:szCs w:val="24"/>
          </w:rPr>
        </w:r>
        <w:r w:rsidRPr="00071D84">
          <w:rPr>
            <w:rFonts w:ascii="Times New Roman" w:eastAsia="Times New Roman" w:hAnsi="Times New Roman" w:cs="Times New Roman"/>
            <w:sz w:val="24"/>
            <w:szCs w:val="24"/>
          </w:rPr>
          <w:fldChar w:fldCharType="separate"/>
        </w:r>
        <w:r w:rsidRPr="00071D84">
          <w:rPr>
            <w:rStyle w:val="Hyperlink"/>
            <w:rFonts w:ascii="Times New Roman" w:eastAsia="Times New Roman" w:hAnsi="Times New Roman" w:cs="Times New Roman"/>
            <w:sz w:val="24"/>
            <w:szCs w:val="24"/>
          </w:rPr>
          <w:t>https://www.bts.gov/topics/airlines-and-airports/number-30-%E2%80%93-technical-directive-mishandled-baggage-effective-jan-1-2019</w:t>
        </w:r>
        <w:r w:rsidRPr="00071D84">
          <w:rPr>
            <w:rFonts w:ascii="Times New Roman" w:eastAsia="Times New Roman" w:hAnsi="Times New Roman" w:cs="Times New Roman"/>
            <w:sz w:val="24"/>
            <w:szCs w:val="24"/>
          </w:rPr>
          <w:fldChar w:fldCharType="end"/>
        </w:r>
      </w:ins>
    </w:p>
    <w:p w14:paraId="0EBB89F8" w14:textId="672ABD0D" w:rsidR="00742090" w:rsidDel="0047439D" w:rsidRDefault="006851DC" w:rsidP="00742090">
      <w:pPr>
        <w:ind w:left="720" w:hanging="720"/>
        <w:rPr>
          <w:ins w:id="343" w:author="Author"/>
          <w:del w:id="344" w:author="Author"/>
          <w:rFonts w:ascii="Times New Roman" w:eastAsia="Times New Roman" w:hAnsi="Times New Roman" w:cs="Times New Roman"/>
          <w:sz w:val="24"/>
          <w:szCs w:val="24"/>
        </w:rPr>
      </w:pPr>
      <w:ins w:id="345" w:author="Author">
        <w:del w:id="346" w:author="Author">
          <w:r w:rsidRPr="0047439D" w:rsidDel="0047439D">
            <w:rPr>
              <w:rFonts w:ascii="Times New Roman" w:eastAsia="Times New Roman" w:hAnsi="Times New Roman" w:cs="Times New Roman"/>
              <w:sz w:val="24"/>
              <w:szCs w:val="24"/>
            </w:rPr>
            <w:delText>Wrediningsih, A. P., Sugito, Prahutama, A., &amp; Hakim, A. R. (2019). Non-Poisson queueing model's identification (Case study: AKAP and AKDP bus on the West Lines bus service of Tirtonadi Surakarta). Journal of Physics. Conference Series, 1217(1), 12102. 10.1088/1742-6596/1217/1/012102</w:delText>
          </w:r>
        </w:del>
      </w:ins>
    </w:p>
    <w:p w14:paraId="5A3E87F7" w14:textId="735C0635" w:rsidR="008E0CBA" w:rsidRDefault="008E0CBA" w:rsidP="008E0CBA">
      <w:pPr>
        <w:pStyle w:val="NormalWeb"/>
        <w:spacing w:before="0" w:beforeAutospacing="0" w:after="0" w:afterAutospacing="0" w:line="480" w:lineRule="auto"/>
        <w:ind w:left="720" w:hanging="720"/>
        <w:rPr>
          <w:ins w:id="347" w:author="Author"/>
        </w:rPr>
      </w:pPr>
      <w:proofErr w:type="spellStart"/>
      <w:ins w:id="348" w:author="Author">
        <w:r>
          <w:t>Wrediningsih</w:t>
        </w:r>
        <w:proofErr w:type="spellEnd"/>
        <w:r>
          <w:t xml:space="preserve">, A. P., </w:t>
        </w:r>
        <w:proofErr w:type="spellStart"/>
        <w:r>
          <w:t>Sugito</w:t>
        </w:r>
        <w:proofErr w:type="spellEnd"/>
        <w:r>
          <w:t xml:space="preserve">, S., </w:t>
        </w:r>
        <w:proofErr w:type="spellStart"/>
        <w:r>
          <w:t>Prahutama</w:t>
        </w:r>
        <w:proofErr w:type="spellEnd"/>
        <w:r>
          <w:t xml:space="preserve">, A., &amp; Hakim, A. R. (2019). Non-Poisson queueing model’s identification (Case study: AKAP and AKDP bus on the West Lines bus service of </w:t>
        </w:r>
        <w:proofErr w:type="spellStart"/>
        <w:r>
          <w:t>Tirtonadi</w:t>
        </w:r>
        <w:proofErr w:type="spellEnd"/>
        <w:r>
          <w:t xml:space="preserve"> Surakarta). </w:t>
        </w:r>
        <w:r>
          <w:rPr>
            <w:i/>
            <w:iCs/>
          </w:rPr>
          <w:t>Journal of Physics</w:t>
        </w:r>
        <w:r>
          <w:t xml:space="preserve">, </w:t>
        </w:r>
        <w:r>
          <w:rPr>
            <w:i/>
            <w:iCs/>
          </w:rPr>
          <w:t>1217</w:t>
        </w:r>
        <w:r>
          <w:t xml:space="preserve">(1), 012102. </w:t>
        </w:r>
        <w:r>
          <w:fldChar w:fldCharType="begin"/>
        </w:r>
        <w:r>
          <w:instrText>HYPERLINK "https://doi.org/10.1088/1742-6596/1217/1/012102"</w:instrText>
        </w:r>
        <w:r>
          <w:fldChar w:fldCharType="separate"/>
        </w:r>
        <w:r w:rsidRPr="004E7E6E">
          <w:rPr>
            <w:rStyle w:val="Hyperlink"/>
          </w:rPr>
          <w:t>https://doi.org/10.1088/1742-6596/1217/1/012102</w:t>
        </w:r>
        <w:r>
          <w:fldChar w:fldCharType="end"/>
        </w:r>
      </w:ins>
    </w:p>
    <w:p w14:paraId="1373B25E" w14:textId="5F8ABD2E" w:rsidR="008E0CBA" w:rsidDel="0047439D" w:rsidRDefault="008E0CBA" w:rsidP="008E0CBA">
      <w:pPr>
        <w:pStyle w:val="NormalWeb"/>
        <w:spacing w:before="0" w:beforeAutospacing="0" w:after="0" w:afterAutospacing="0" w:line="480" w:lineRule="auto"/>
        <w:ind w:left="720" w:hanging="720"/>
        <w:rPr>
          <w:ins w:id="349" w:author="Author"/>
          <w:del w:id="350" w:author="Author"/>
        </w:rPr>
      </w:pPr>
    </w:p>
    <w:p w14:paraId="4F773BFF" w14:textId="3FE4B3B4" w:rsidR="008E0CBA" w:rsidRPr="0047439D" w:rsidDel="0047439D" w:rsidRDefault="008E0CBA" w:rsidP="00742090">
      <w:pPr>
        <w:ind w:left="720" w:hanging="720"/>
        <w:rPr>
          <w:ins w:id="351" w:author="Author"/>
          <w:del w:id="352" w:author="Author"/>
          <w:rFonts w:ascii="Times New Roman" w:eastAsia="Times New Roman" w:hAnsi="Times New Roman" w:cs="Times New Roman"/>
          <w:sz w:val="24"/>
          <w:szCs w:val="24"/>
        </w:rPr>
      </w:pPr>
    </w:p>
    <w:p w14:paraId="7BF63D56" w14:textId="77777777" w:rsidR="006851DC" w:rsidRPr="00071D84" w:rsidRDefault="006851DC" w:rsidP="006851DC">
      <w:pPr>
        <w:pStyle w:val="NormalWeb"/>
        <w:spacing w:before="0" w:beforeAutospacing="0" w:after="0" w:afterAutospacing="0" w:line="480" w:lineRule="auto"/>
        <w:ind w:left="720" w:hanging="720"/>
        <w:rPr>
          <w:ins w:id="353" w:author="Author"/>
        </w:rPr>
      </w:pPr>
      <w:ins w:id="354" w:author="Author">
        <w:r w:rsidRPr="00071D84">
          <w:t xml:space="preserve">Wang, T. W., &amp; Pham, Y. T. H. (2020). An application of cluster analysis method to determine Vietnam Airlines’ ground handling service quality benchmarks. </w:t>
        </w:r>
        <w:r w:rsidRPr="00071D84">
          <w:rPr>
            <w:i/>
            <w:iCs/>
          </w:rPr>
          <w:t>Journal of Advanced Transportation</w:t>
        </w:r>
        <w:r w:rsidRPr="00071D84">
          <w:t xml:space="preserve">, </w:t>
        </w:r>
        <w:r w:rsidRPr="00071D84">
          <w:rPr>
            <w:i/>
            <w:iCs/>
          </w:rPr>
          <w:t>2020</w:t>
        </w:r>
        <w:r w:rsidRPr="00071D84">
          <w:t xml:space="preserve">, 1–13. </w:t>
        </w:r>
        <w:r w:rsidRPr="00071D84">
          <w:fldChar w:fldCharType="begin"/>
        </w:r>
        <w:r w:rsidRPr="00071D84">
          <w:instrText>HYPERLINK "https://doi.org/10.1155/2020/4156298"</w:instrText>
        </w:r>
        <w:r w:rsidRPr="00071D84">
          <w:fldChar w:fldCharType="separate"/>
        </w:r>
        <w:r w:rsidRPr="00071D84">
          <w:rPr>
            <w:rStyle w:val="Hyperlink"/>
          </w:rPr>
          <w:t>https://doi.org/10.1155/2020/4156298</w:t>
        </w:r>
        <w:r w:rsidRPr="00071D84">
          <w:fldChar w:fldCharType="end"/>
        </w:r>
      </w:ins>
    </w:p>
    <w:p w14:paraId="309C0DA5" w14:textId="77777777" w:rsidR="006851DC" w:rsidRPr="00071D84" w:rsidRDefault="006851DC" w:rsidP="006851DC">
      <w:pPr>
        <w:pStyle w:val="NormalWeb"/>
        <w:spacing w:before="0" w:beforeAutospacing="0" w:after="0" w:afterAutospacing="0" w:line="480" w:lineRule="auto"/>
        <w:ind w:left="720" w:hanging="720"/>
        <w:rPr>
          <w:ins w:id="355" w:author="Author"/>
        </w:rPr>
      </w:pPr>
      <w:ins w:id="356" w:author="Author">
        <w:r w:rsidRPr="00071D84">
          <w:t xml:space="preserve">Wang, X. (2022). Measures for airlines to reduce airport congestion fees: Scheme design and performance assessment. </w:t>
        </w:r>
        <w:r w:rsidRPr="00071D84">
          <w:rPr>
            <w:i/>
            <w:iCs/>
          </w:rPr>
          <w:t>Mathematical Problems in Engineering</w:t>
        </w:r>
        <w:r w:rsidRPr="00071D84">
          <w:t xml:space="preserve">, </w:t>
        </w:r>
        <w:r w:rsidRPr="00071D84">
          <w:rPr>
            <w:i/>
            <w:iCs/>
          </w:rPr>
          <w:t>2022</w:t>
        </w:r>
        <w:r w:rsidRPr="00071D84">
          <w:t xml:space="preserve">, 1–12. </w:t>
        </w:r>
        <w:r w:rsidRPr="00071D84">
          <w:fldChar w:fldCharType="begin"/>
        </w:r>
        <w:r w:rsidRPr="00071D84">
          <w:instrText>HYPERLINK "https://doi.org/10.1155/2022/5235813"</w:instrText>
        </w:r>
        <w:r w:rsidRPr="00071D84">
          <w:fldChar w:fldCharType="separate"/>
        </w:r>
        <w:r w:rsidRPr="00071D84">
          <w:rPr>
            <w:rStyle w:val="Hyperlink"/>
          </w:rPr>
          <w:t>https://doi.org/10.1155/2022/5235813</w:t>
        </w:r>
        <w:r w:rsidRPr="00071D84">
          <w:fldChar w:fldCharType="end"/>
        </w:r>
      </w:ins>
    </w:p>
    <w:p w14:paraId="6DC44117" w14:textId="77777777" w:rsidR="006851DC" w:rsidRPr="00071D84" w:rsidRDefault="006851DC" w:rsidP="006851DC">
      <w:pPr>
        <w:pStyle w:val="NormalWeb"/>
        <w:spacing w:before="0" w:beforeAutospacing="0" w:after="0" w:afterAutospacing="0" w:line="480" w:lineRule="auto"/>
        <w:ind w:left="720" w:hanging="720"/>
        <w:rPr>
          <w:ins w:id="357" w:author="Author"/>
        </w:rPr>
      </w:pPr>
      <w:ins w:id="358" w:author="Author">
        <w:r w:rsidRPr="00071D84">
          <w:t xml:space="preserve">Wang, Z., Liang, M., &amp; Delahaye, D. (2020). Automated data-driven prediction on aircraft Estimated Time of Arrival. </w:t>
        </w:r>
        <w:r w:rsidRPr="00071D84">
          <w:rPr>
            <w:i/>
            <w:iCs/>
          </w:rPr>
          <w:t>Journal of Air Transport Management</w:t>
        </w:r>
        <w:r w:rsidRPr="00071D84">
          <w:t xml:space="preserve">, </w:t>
        </w:r>
        <w:r w:rsidRPr="00071D84">
          <w:rPr>
            <w:i/>
            <w:iCs/>
          </w:rPr>
          <w:t>88</w:t>
        </w:r>
        <w:r w:rsidRPr="00071D84">
          <w:t xml:space="preserve">, 101840. </w:t>
        </w:r>
        <w:r w:rsidRPr="00071D84">
          <w:fldChar w:fldCharType="begin"/>
        </w:r>
        <w:r w:rsidRPr="00071D84">
          <w:instrText>HYPERLINK "https://doi.org/10.1016/j.jairtraman.2020.101840"</w:instrText>
        </w:r>
        <w:r w:rsidRPr="00071D84">
          <w:fldChar w:fldCharType="separate"/>
        </w:r>
        <w:r w:rsidRPr="00071D84">
          <w:rPr>
            <w:rStyle w:val="Hyperlink"/>
          </w:rPr>
          <w:t>https://doi.org/10.1016/j.jairtraman.2020.101840</w:t>
        </w:r>
        <w:r w:rsidRPr="00071D84">
          <w:fldChar w:fldCharType="end"/>
        </w:r>
      </w:ins>
    </w:p>
    <w:p w14:paraId="1D01FA81" w14:textId="77777777" w:rsidR="006851DC" w:rsidRPr="00071D84" w:rsidRDefault="006851DC" w:rsidP="006851DC">
      <w:pPr>
        <w:ind w:left="720" w:hanging="720"/>
        <w:rPr>
          <w:ins w:id="359" w:author="Author"/>
          <w:rFonts w:ascii="Times New Roman" w:eastAsia="Times New Roman" w:hAnsi="Times New Roman" w:cs="Times New Roman"/>
          <w:sz w:val="24"/>
          <w:szCs w:val="24"/>
        </w:rPr>
      </w:pPr>
      <w:ins w:id="360" w:author="Author">
        <w:r w:rsidRPr="00071D84">
          <w:rPr>
            <w:rFonts w:ascii="Times New Roman" w:eastAsia="Times New Roman" w:hAnsi="Times New Roman" w:cs="Times New Roman"/>
            <w:sz w:val="24"/>
            <w:szCs w:val="24"/>
          </w:rPr>
          <w:t xml:space="preserve">Wikipedia contributors. (2023). American Airlines. Wikipedia. </w:t>
        </w:r>
        <w:r w:rsidRPr="00071D84">
          <w:rPr>
            <w:rFonts w:ascii="Times New Roman" w:hAnsi="Times New Roman" w:cs="Times New Roman"/>
            <w:sz w:val="24"/>
            <w:szCs w:val="24"/>
            <w:rPrChange w:id="361" w:author="Author">
              <w:rPr/>
            </w:rPrChange>
          </w:rPr>
          <w:fldChar w:fldCharType="begin"/>
        </w:r>
        <w:r w:rsidRPr="00071D84">
          <w:rPr>
            <w:rFonts w:ascii="Times New Roman" w:hAnsi="Times New Roman" w:cs="Times New Roman"/>
            <w:sz w:val="24"/>
            <w:szCs w:val="24"/>
            <w:rPrChange w:id="362" w:author="Author">
              <w:rPr/>
            </w:rPrChange>
          </w:rPr>
          <w:instrText>HYPERLINK "https://en.wikipedia.org/wiki/American_Airlines%20"</w:instrText>
        </w:r>
        <w:r w:rsidRPr="00B21D0D">
          <w:rPr>
            <w:rFonts w:ascii="Times New Roman" w:hAnsi="Times New Roman" w:cs="Times New Roman"/>
            <w:sz w:val="24"/>
            <w:szCs w:val="24"/>
          </w:rPr>
        </w:r>
        <w:r w:rsidRPr="00071D84">
          <w:rPr>
            <w:rPrChange w:id="363" w:author="Author">
              <w:rPr>
                <w:rStyle w:val="Hyperlink"/>
                <w:rFonts w:ascii="Times New Roman" w:eastAsia="Times New Roman" w:hAnsi="Times New Roman" w:cs="Times New Roman"/>
                <w:sz w:val="24"/>
                <w:szCs w:val="24"/>
              </w:rPr>
            </w:rPrChange>
          </w:rPr>
          <w:fldChar w:fldCharType="separate"/>
        </w:r>
        <w:r w:rsidRPr="00071D84">
          <w:rPr>
            <w:rStyle w:val="Hyperlink"/>
            <w:rFonts w:ascii="Times New Roman" w:eastAsia="Times New Roman" w:hAnsi="Times New Roman" w:cs="Times New Roman"/>
            <w:sz w:val="24"/>
            <w:szCs w:val="24"/>
          </w:rPr>
          <w:t>https://en.wikipedia.org/wiki/American_Airlines</w:t>
        </w:r>
        <w:r w:rsidRPr="00071D84">
          <w:rPr>
            <w:rStyle w:val="Hyperlink"/>
            <w:rFonts w:ascii="Times New Roman" w:eastAsia="Times New Roman" w:hAnsi="Times New Roman" w:cs="Times New Roman"/>
            <w:sz w:val="24"/>
            <w:szCs w:val="24"/>
          </w:rPr>
          <w:fldChar w:fldCharType="end"/>
        </w:r>
        <w:r w:rsidRPr="00071D84">
          <w:rPr>
            <w:rFonts w:ascii="Times New Roman" w:eastAsia="Times New Roman" w:hAnsi="Times New Roman" w:cs="Times New Roman"/>
            <w:sz w:val="24"/>
            <w:szCs w:val="24"/>
          </w:rPr>
          <w:t xml:space="preserve"> </w:t>
        </w:r>
      </w:ins>
    </w:p>
    <w:p w14:paraId="6FF3F71C" w14:textId="77777777" w:rsidR="006851DC" w:rsidRPr="00071D84" w:rsidRDefault="006851DC" w:rsidP="006851DC">
      <w:pPr>
        <w:ind w:left="720" w:hanging="720"/>
        <w:rPr>
          <w:ins w:id="364" w:author="Author"/>
          <w:rFonts w:ascii="Times New Roman" w:hAnsi="Times New Roman" w:cs="Times New Roman"/>
          <w:sz w:val="24"/>
          <w:szCs w:val="24"/>
          <w:rPrChange w:id="365" w:author="Author">
            <w:rPr>
              <w:ins w:id="366" w:author="Author"/>
            </w:rPr>
          </w:rPrChange>
        </w:rPr>
      </w:pPr>
      <w:ins w:id="367" w:author="Author">
        <w:r w:rsidRPr="00071D84">
          <w:rPr>
            <w:rFonts w:ascii="Times New Roman" w:eastAsia="Times New Roman" w:hAnsi="Times New Roman" w:cs="Times New Roman"/>
            <w:sz w:val="24"/>
            <w:szCs w:val="24"/>
          </w:rPr>
          <w:t xml:space="preserve">Wu, X., &amp; Xie, L. (2017, July 1). </w:t>
        </w:r>
        <w:r w:rsidRPr="00071D84">
          <w:rPr>
            <w:rFonts w:ascii="Times New Roman" w:eastAsia="Times New Roman" w:hAnsi="Times New Roman" w:cs="Times New Roman"/>
            <w:i/>
            <w:iCs/>
            <w:sz w:val="24"/>
            <w:szCs w:val="24"/>
          </w:rPr>
          <w:t>On load balancing strategies for baggage screening at airports</w:t>
        </w:r>
        <w:r w:rsidRPr="00071D84">
          <w:rPr>
            <w:rFonts w:ascii="Times New Roman" w:eastAsia="Times New Roman" w:hAnsi="Times New Roman" w:cs="Times New Roman"/>
            <w:sz w:val="24"/>
            <w:szCs w:val="24"/>
          </w:rPr>
          <w:t xml:space="preserve">. Journal of Air Transport Management; Elsevier BV. </w:t>
        </w:r>
        <w:r w:rsidRPr="00071D84">
          <w:rPr>
            <w:rFonts w:ascii="Times New Roman" w:hAnsi="Times New Roman" w:cs="Times New Roman"/>
            <w:sz w:val="24"/>
            <w:szCs w:val="24"/>
            <w:rPrChange w:id="368" w:author="Author">
              <w:rPr/>
            </w:rPrChange>
          </w:rPr>
          <w:fldChar w:fldCharType="begin"/>
        </w:r>
        <w:r w:rsidRPr="00071D84">
          <w:rPr>
            <w:rFonts w:ascii="Times New Roman" w:hAnsi="Times New Roman" w:cs="Times New Roman"/>
            <w:sz w:val="24"/>
            <w:szCs w:val="24"/>
            <w:rPrChange w:id="369" w:author="Author">
              <w:rPr/>
            </w:rPrChange>
          </w:rPr>
          <w:instrText>HYPERLINK "https://doi.org/10.1016/j.jairtraman.2017.02.009" \h</w:instrText>
        </w:r>
        <w:r w:rsidRPr="00B21D0D">
          <w:rPr>
            <w:rFonts w:ascii="Times New Roman" w:hAnsi="Times New Roman" w:cs="Times New Roman"/>
            <w:sz w:val="24"/>
            <w:szCs w:val="24"/>
          </w:rPr>
        </w:r>
        <w:r w:rsidRPr="00071D84">
          <w:rPr>
            <w:rPrChange w:id="370" w:author="Author">
              <w:rPr>
                <w:rStyle w:val="Hyperlink"/>
                <w:rFonts w:ascii="Times New Roman" w:eastAsia="Times New Roman" w:hAnsi="Times New Roman" w:cs="Times New Roman"/>
                <w:color w:val="0563C1"/>
                <w:sz w:val="24"/>
                <w:szCs w:val="24"/>
              </w:rPr>
            </w:rPrChange>
          </w:rPr>
          <w:fldChar w:fldCharType="separate"/>
        </w:r>
        <w:r w:rsidRPr="00071D84">
          <w:rPr>
            <w:rStyle w:val="Hyperlink"/>
            <w:rFonts w:ascii="Times New Roman" w:eastAsia="Times New Roman" w:hAnsi="Times New Roman" w:cs="Times New Roman"/>
            <w:color w:val="0563C1"/>
            <w:sz w:val="24"/>
            <w:szCs w:val="24"/>
          </w:rPr>
          <w:t>https://doi.org/10.1016/j.jairtraman.2017.02.009</w:t>
        </w:r>
        <w:r w:rsidRPr="00071D84">
          <w:rPr>
            <w:rStyle w:val="Hyperlink"/>
            <w:rFonts w:ascii="Times New Roman" w:eastAsia="Times New Roman" w:hAnsi="Times New Roman" w:cs="Times New Roman"/>
            <w:color w:val="0563C1"/>
            <w:sz w:val="24"/>
            <w:szCs w:val="24"/>
          </w:rPr>
          <w:fldChar w:fldCharType="end"/>
        </w:r>
      </w:ins>
    </w:p>
    <w:p w14:paraId="7D5BDB9D" w14:textId="77777777" w:rsidR="006851DC" w:rsidRDefault="006851DC" w:rsidP="006851DC">
      <w:pPr>
        <w:pStyle w:val="NormalWeb"/>
        <w:spacing w:before="0" w:beforeAutospacing="0" w:after="0" w:afterAutospacing="0" w:line="480" w:lineRule="auto"/>
        <w:ind w:left="720" w:hanging="720"/>
        <w:rPr>
          <w:ins w:id="371" w:author="Author"/>
        </w:rPr>
      </w:pPr>
    </w:p>
    <w:p w14:paraId="4EFDF488" w14:textId="77777777" w:rsidR="00861C02" w:rsidRDefault="00861C02" w:rsidP="006851DC">
      <w:pPr>
        <w:ind w:firstLine="0"/>
        <w:rPr>
          <w:ins w:id="372" w:author="Author"/>
          <w:highlight w:val="yellow"/>
        </w:rPr>
      </w:pPr>
    </w:p>
    <w:p w14:paraId="2FB948C7" w14:textId="77777777" w:rsidR="006851DC" w:rsidRDefault="006851DC" w:rsidP="006851DC">
      <w:pPr>
        <w:ind w:firstLine="0"/>
        <w:rPr>
          <w:ins w:id="373" w:author="Author"/>
          <w:highlight w:val="yellow"/>
        </w:rPr>
      </w:pPr>
    </w:p>
    <w:p w14:paraId="10745437" w14:textId="77777777" w:rsidR="006851DC" w:rsidRDefault="006851DC" w:rsidP="006851DC">
      <w:pPr>
        <w:ind w:firstLine="0"/>
        <w:rPr>
          <w:ins w:id="374" w:author="Author"/>
          <w:highlight w:val="yellow"/>
        </w:rPr>
      </w:pPr>
    </w:p>
    <w:p w14:paraId="05670BDD" w14:textId="77777777" w:rsidR="006851DC" w:rsidRDefault="006851DC" w:rsidP="006851DC">
      <w:pPr>
        <w:ind w:firstLine="0"/>
        <w:rPr>
          <w:ins w:id="375" w:author="Author"/>
          <w:highlight w:val="yellow"/>
        </w:rPr>
      </w:pPr>
    </w:p>
    <w:p w14:paraId="4CF884BA" w14:textId="77777777" w:rsidR="006851DC" w:rsidRDefault="006851DC" w:rsidP="006851DC">
      <w:pPr>
        <w:ind w:firstLine="0"/>
        <w:rPr>
          <w:ins w:id="376" w:author="Author"/>
          <w:highlight w:val="yellow"/>
        </w:rPr>
      </w:pPr>
    </w:p>
    <w:p w14:paraId="6BABE763" w14:textId="77777777" w:rsidR="006851DC" w:rsidRDefault="006851DC" w:rsidP="006851DC">
      <w:pPr>
        <w:ind w:firstLine="0"/>
        <w:rPr>
          <w:ins w:id="377" w:author="Author"/>
          <w:highlight w:val="yellow"/>
        </w:rPr>
      </w:pPr>
    </w:p>
    <w:p w14:paraId="61D0A7DE" w14:textId="77777777" w:rsidR="006851DC" w:rsidRDefault="006851DC" w:rsidP="006851DC">
      <w:pPr>
        <w:ind w:firstLine="0"/>
        <w:rPr>
          <w:ins w:id="378" w:author="Author"/>
          <w:highlight w:val="yellow"/>
        </w:rPr>
      </w:pPr>
    </w:p>
    <w:p w14:paraId="46BFD792" w14:textId="77777777" w:rsidR="006851DC" w:rsidRDefault="006851DC" w:rsidP="006851DC">
      <w:pPr>
        <w:ind w:firstLine="0"/>
        <w:rPr>
          <w:ins w:id="379" w:author="Author"/>
          <w:highlight w:val="yellow"/>
        </w:rPr>
      </w:pPr>
    </w:p>
    <w:p w14:paraId="35920C9C" w14:textId="77777777" w:rsidR="006851DC" w:rsidDel="001F7B26" w:rsidRDefault="006851DC" w:rsidP="006851DC">
      <w:pPr>
        <w:ind w:firstLine="0"/>
        <w:rPr>
          <w:ins w:id="380" w:author="Author"/>
          <w:del w:id="381" w:author="Author"/>
          <w:highlight w:val="yellow"/>
        </w:rPr>
      </w:pPr>
    </w:p>
    <w:p w14:paraId="2D5BDD8D" w14:textId="77777777" w:rsidR="006851DC" w:rsidDel="001F7B26" w:rsidRDefault="006851DC" w:rsidP="006851DC">
      <w:pPr>
        <w:ind w:firstLine="0"/>
        <w:rPr>
          <w:ins w:id="382" w:author="Author"/>
          <w:del w:id="383" w:author="Author"/>
          <w:highlight w:val="yellow"/>
        </w:rPr>
      </w:pPr>
    </w:p>
    <w:p w14:paraId="4F4FC0E5" w14:textId="77777777" w:rsidR="006851DC" w:rsidDel="00206874" w:rsidRDefault="006851DC" w:rsidP="00206874">
      <w:pPr>
        <w:ind w:firstLine="0"/>
        <w:rPr>
          <w:ins w:id="384" w:author="Author"/>
          <w:del w:id="385" w:author="Author"/>
          <w:highlight w:val="yellow"/>
        </w:rPr>
      </w:pPr>
    </w:p>
    <w:p w14:paraId="10A51B6E" w14:textId="77777777" w:rsidR="006851DC" w:rsidDel="00206874" w:rsidRDefault="006851DC" w:rsidP="00206874">
      <w:pPr>
        <w:ind w:firstLine="0"/>
        <w:rPr>
          <w:ins w:id="386" w:author="Author"/>
          <w:del w:id="387" w:author="Author"/>
          <w:highlight w:val="yellow"/>
        </w:rPr>
      </w:pPr>
    </w:p>
    <w:p w14:paraId="3BD7558F" w14:textId="37C74DDB" w:rsidR="006851DC" w:rsidDel="00D25502" w:rsidRDefault="006851DC" w:rsidP="00206874">
      <w:pPr>
        <w:ind w:firstLine="0"/>
        <w:rPr>
          <w:ins w:id="388" w:author="Author"/>
          <w:del w:id="389" w:author="Author"/>
          <w:highlight w:val="yellow"/>
        </w:rPr>
      </w:pPr>
    </w:p>
    <w:p w14:paraId="4447884B" w14:textId="7402ADFC" w:rsidR="006851DC" w:rsidDel="00D25502" w:rsidRDefault="006851DC" w:rsidP="00206874">
      <w:pPr>
        <w:ind w:firstLine="0"/>
        <w:rPr>
          <w:ins w:id="390" w:author="Author"/>
          <w:del w:id="391" w:author="Author"/>
          <w:highlight w:val="yellow"/>
        </w:rPr>
      </w:pPr>
    </w:p>
    <w:p w14:paraId="2F139EBD" w14:textId="25D99E2D" w:rsidR="006851DC" w:rsidDel="00D25502" w:rsidRDefault="006851DC" w:rsidP="00206874">
      <w:pPr>
        <w:ind w:firstLine="0"/>
        <w:rPr>
          <w:ins w:id="392" w:author="Author"/>
          <w:del w:id="393" w:author="Author"/>
          <w:highlight w:val="yellow"/>
        </w:rPr>
      </w:pPr>
    </w:p>
    <w:p w14:paraId="233387E9" w14:textId="2895E11E" w:rsidR="006851DC" w:rsidDel="00D25502" w:rsidRDefault="006851DC" w:rsidP="00206874">
      <w:pPr>
        <w:ind w:firstLine="0"/>
        <w:rPr>
          <w:ins w:id="394" w:author="Author"/>
          <w:del w:id="395" w:author="Author"/>
          <w:highlight w:val="yellow"/>
        </w:rPr>
      </w:pPr>
    </w:p>
    <w:p w14:paraId="307F6F96" w14:textId="18E9FB4A" w:rsidR="006851DC" w:rsidDel="00D25502" w:rsidRDefault="006851DC" w:rsidP="00206874">
      <w:pPr>
        <w:ind w:firstLine="0"/>
        <w:rPr>
          <w:ins w:id="396" w:author="Author"/>
          <w:del w:id="397" w:author="Author"/>
          <w:highlight w:val="yellow"/>
        </w:rPr>
      </w:pPr>
    </w:p>
    <w:p w14:paraId="4D6C6069" w14:textId="635A12FB" w:rsidR="006851DC" w:rsidDel="00D25502" w:rsidRDefault="006851DC" w:rsidP="00206874">
      <w:pPr>
        <w:ind w:firstLine="0"/>
        <w:rPr>
          <w:ins w:id="398" w:author="Author"/>
          <w:del w:id="399" w:author="Author"/>
          <w:highlight w:val="yellow"/>
        </w:rPr>
      </w:pPr>
    </w:p>
    <w:p w14:paraId="4ECD6D77" w14:textId="77777777" w:rsidR="006851DC" w:rsidRPr="006851DC" w:rsidDel="00206874" w:rsidRDefault="006851DC">
      <w:pPr>
        <w:ind w:firstLine="0"/>
        <w:rPr>
          <w:ins w:id="400" w:author="Author"/>
          <w:del w:id="401" w:author="Author"/>
          <w:highlight w:val="red"/>
          <w:rPrChange w:id="402" w:author="Author">
            <w:rPr>
              <w:ins w:id="403" w:author="Author"/>
              <w:del w:id="404" w:author="Author"/>
              <w:highlight w:val="yellow"/>
            </w:rPr>
          </w:rPrChange>
        </w:rPr>
        <w:pPrChange w:id="405" w:author="Author">
          <w:pPr/>
        </w:pPrChange>
      </w:pPr>
    </w:p>
    <w:p w14:paraId="05E16245" w14:textId="5092DB1D" w:rsidR="00861C02" w:rsidRPr="006851DC" w:rsidDel="00206874" w:rsidRDefault="00861C02">
      <w:pPr>
        <w:rPr>
          <w:ins w:id="406" w:author="Author"/>
          <w:del w:id="407" w:author="Author"/>
          <w:highlight w:val="red"/>
          <w:rPrChange w:id="408" w:author="Author">
            <w:rPr>
              <w:ins w:id="409" w:author="Author"/>
              <w:del w:id="410" w:author="Author"/>
              <w:rFonts w:ascii="Times New Roman" w:eastAsia="Times New Roman" w:hAnsi="Times New Roman" w:cs="Times New Roman"/>
              <w:sz w:val="28"/>
              <w:szCs w:val="28"/>
            </w:rPr>
          </w:rPrChange>
        </w:rPr>
        <w:pPrChange w:id="411" w:author="Author">
          <w:pPr>
            <w:pStyle w:val="Heading1"/>
            <w:jc w:val="left"/>
          </w:pPr>
        </w:pPrChange>
      </w:pPr>
    </w:p>
    <w:p w14:paraId="58F2D98D" w14:textId="052E0ED8" w:rsidR="00583B84" w:rsidRPr="006851DC" w:rsidDel="00206874" w:rsidRDefault="00583B84" w:rsidP="00206874">
      <w:pPr>
        <w:ind w:firstLine="0"/>
        <w:rPr>
          <w:ins w:id="412" w:author="Author"/>
          <w:del w:id="413" w:author="Author"/>
          <w:rFonts w:ascii="Times New Roman" w:eastAsia="Times New Roman" w:hAnsi="Times New Roman" w:cs="Times New Roman"/>
          <w:sz w:val="24"/>
          <w:szCs w:val="24"/>
          <w:highlight w:val="red"/>
          <w:rPrChange w:id="414" w:author="Author">
            <w:rPr>
              <w:ins w:id="415" w:author="Author"/>
              <w:del w:id="416" w:author="Author"/>
              <w:rFonts w:ascii="Times New Roman" w:eastAsia="Times New Roman" w:hAnsi="Times New Roman" w:cs="Times New Roman"/>
              <w:b/>
              <w:bCs/>
              <w:sz w:val="24"/>
              <w:szCs w:val="24"/>
            </w:rPr>
          </w:rPrChange>
        </w:rPr>
      </w:pPr>
      <w:ins w:id="417" w:author="Author">
        <w:del w:id="418" w:author="Author">
          <w:r w:rsidRPr="006851DC" w:rsidDel="00206874">
            <w:rPr>
              <w:rFonts w:ascii="Times New Roman" w:eastAsia="Times New Roman" w:hAnsi="Times New Roman" w:cs="Times New Roman"/>
              <w:sz w:val="24"/>
              <w:szCs w:val="24"/>
              <w:highlight w:val="red"/>
              <w:rPrChange w:id="419" w:author="Author">
                <w:rPr>
                  <w:rFonts w:ascii="Times New Roman" w:eastAsia="Times New Roman" w:hAnsi="Times New Roman" w:cs="Times New Roman"/>
                  <w:b/>
                  <w:bCs/>
                  <w:sz w:val="24"/>
                  <w:szCs w:val="24"/>
                </w:rPr>
              </w:rPrChange>
            </w:rPr>
            <w:delText xml:space="preserve">A mishandled bag is a report of a delayed, damaged, or pilfered bag which is recorded by either </w:delText>
          </w:r>
          <w:r w:rsidRPr="006851DC" w:rsidDel="00206874">
            <w:rPr>
              <w:rFonts w:ascii="Times New Roman" w:eastAsia="Times New Roman" w:hAnsi="Times New Roman" w:cs="Times New Roman"/>
              <w:sz w:val="24"/>
              <w:szCs w:val="24"/>
              <w:highlight w:val="red"/>
              <w:rPrChange w:id="420" w:author="Author">
                <w:rPr>
                  <w:rFonts w:ascii="Times New Roman" w:eastAsia="Times New Roman" w:hAnsi="Times New Roman" w:cs="Times New Roman"/>
                  <w:sz w:val="24"/>
                  <w:szCs w:val="24"/>
                </w:rPr>
              </w:rPrChange>
            </w:rPr>
            <w:delText>a</w:delText>
          </w:r>
          <w:r w:rsidRPr="006851DC" w:rsidDel="00206874">
            <w:rPr>
              <w:rFonts w:ascii="Times New Roman" w:eastAsia="Times New Roman" w:hAnsi="Times New Roman" w:cs="Times New Roman"/>
              <w:sz w:val="24"/>
              <w:szCs w:val="24"/>
              <w:highlight w:val="red"/>
              <w:rPrChange w:id="421" w:author="Author">
                <w:rPr>
                  <w:rFonts w:ascii="Times New Roman" w:eastAsia="Times New Roman" w:hAnsi="Times New Roman" w:cs="Times New Roman"/>
                  <w:b/>
                  <w:bCs/>
                  <w:sz w:val="24"/>
                  <w:szCs w:val="24"/>
                </w:rPr>
              </w:rPrChange>
            </w:rPr>
            <w:delText>n airline or its handling company on the passenger’s behalf and handled</w:delText>
          </w:r>
          <w:r w:rsidRPr="006851DC" w:rsidDel="00206874">
            <w:rPr>
              <w:rFonts w:ascii="Times New Roman" w:eastAsia="Times New Roman" w:hAnsi="Times New Roman" w:cs="Times New Roman"/>
              <w:sz w:val="24"/>
              <w:szCs w:val="24"/>
              <w:highlight w:val="red"/>
              <w:rPrChange w:id="422" w:author="Author">
                <w:rPr>
                  <w:rFonts w:ascii="Times New Roman" w:eastAsia="Times New Roman" w:hAnsi="Times New Roman" w:cs="Times New Roman"/>
                  <w:sz w:val="24"/>
                  <w:szCs w:val="24"/>
                </w:rPr>
              </w:rPrChange>
            </w:rPr>
            <w:delText xml:space="preserve"> </w:delText>
          </w:r>
          <w:r w:rsidRPr="006851DC" w:rsidDel="00206874">
            <w:rPr>
              <w:rFonts w:ascii="Times New Roman" w:eastAsia="Times New Roman" w:hAnsi="Times New Roman" w:cs="Times New Roman"/>
              <w:sz w:val="24"/>
              <w:szCs w:val="24"/>
              <w:highlight w:val="red"/>
              <w:rPrChange w:id="423" w:author="Author">
                <w:rPr>
                  <w:rFonts w:ascii="Times New Roman" w:eastAsia="Times New Roman" w:hAnsi="Times New Roman" w:cs="Times New Roman"/>
                  <w:b/>
                  <w:bCs/>
                  <w:sz w:val="24"/>
                  <w:szCs w:val="24"/>
                </w:rPr>
              </w:rPrChange>
            </w:rPr>
            <w:delText>as a claim</w:delText>
          </w:r>
          <w:r w:rsidRPr="006851DC" w:rsidDel="00206874">
            <w:rPr>
              <w:rFonts w:ascii="Times New Roman" w:eastAsia="Times New Roman" w:hAnsi="Times New Roman" w:cs="Times New Roman"/>
              <w:sz w:val="24"/>
              <w:szCs w:val="24"/>
              <w:highlight w:val="red"/>
              <w:rPrChange w:id="424" w:author="Author">
                <w:rPr>
                  <w:rFonts w:ascii="Times New Roman" w:eastAsia="Times New Roman" w:hAnsi="Times New Roman" w:cs="Times New Roman"/>
                  <w:sz w:val="24"/>
                  <w:szCs w:val="24"/>
                </w:rPr>
              </w:rPrChange>
            </w:rPr>
            <w:delText xml:space="preserve"> (SITA, 2023)</w:delText>
          </w:r>
          <w:r w:rsidRPr="006851DC" w:rsidDel="00206874">
            <w:rPr>
              <w:rFonts w:ascii="Times New Roman" w:eastAsia="Times New Roman" w:hAnsi="Times New Roman" w:cs="Times New Roman"/>
              <w:sz w:val="24"/>
              <w:szCs w:val="24"/>
              <w:highlight w:val="red"/>
              <w:rPrChange w:id="425" w:author="Author">
                <w:rPr>
                  <w:rFonts w:ascii="Times New Roman" w:eastAsia="Times New Roman" w:hAnsi="Times New Roman" w:cs="Times New Roman"/>
                  <w:b/>
                  <w:bCs/>
                  <w:sz w:val="24"/>
                  <w:szCs w:val="24"/>
                </w:rPr>
              </w:rPrChange>
            </w:rPr>
            <w:delText>.</w:delText>
          </w:r>
        </w:del>
      </w:ins>
    </w:p>
    <w:p w14:paraId="6F8C9718" w14:textId="2FF6D0AE" w:rsidR="00E900D7" w:rsidRPr="006851DC" w:rsidDel="00206874" w:rsidRDefault="00E900D7" w:rsidP="00206874">
      <w:pPr>
        <w:ind w:firstLine="0"/>
        <w:rPr>
          <w:del w:id="426" w:author="Author"/>
          <w:rFonts w:ascii="Times New Roman" w:eastAsia="Times New Roman" w:hAnsi="Times New Roman" w:cs="Times New Roman"/>
          <w:b/>
          <w:bCs/>
          <w:sz w:val="24"/>
          <w:szCs w:val="24"/>
          <w:highlight w:val="red"/>
          <w:rPrChange w:id="427" w:author="Author">
            <w:rPr>
              <w:del w:id="428" w:author="Author"/>
              <w:rFonts w:ascii="Times New Roman" w:eastAsia="Times New Roman" w:hAnsi="Times New Roman" w:cs="Times New Roman"/>
              <w:b/>
              <w:bCs/>
              <w:sz w:val="24"/>
              <w:szCs w:val="24"/>
            </w:rPr>
          </w:rPrChange>
        </w:rPr>
      </w:pPr>
      <w:del w:id="429" w:author="Author">
        <w:r w:rsidRPr="006851DC" w:rsidDel="00206874">
          <w:rPr>
            <w:rFonts w:ascii="Times New Roman" w:eastAsia="Times New Roman" w:hAnsi="Times New Roman" w:cs="Times New Roman"/>
            <w:b/>
            <w:bCs/>
            <w:sz w:val="24"/>
            <w:szCs w:val="24"/>
            <w:highlight w:val="red"/>
            <w:rPrChange w:id="430" w:author="Author">
              <w:rPr>
                <w:rFonts w:ascii="Times New Roman" w:eastAsia="Times New Roman" w:hAnsi="Times New Roman" w:cs="Times New Roman"/>
                <w:b/>
                <w:bCs/>
                <w:sz w:val="24"/>
                <w:szCs w:val="24"/>
              </w:rPr>
            </w:rPrChange>
          </w:rPr>
          <w:delText>Overview of relevant Data Analysis Techniques:</w:delText>
        </w:r>
      </w:del>
    </w:p>
    <w:p w14:paraId="7F8D6861" w14:textId="4E6F9C44" w:rsidR="00E900D7" w:rsidRPr="006851DC" w:rsidDel="00206874" w:rsidRDefault="00E900D7" w:rsidP="00206874">
      <w:pPr>
        <w:ind w:firstLine="0"/>
        <w:rPr>
          <w:del w:id="431" w:author="Author"/>
          <w:rFonts w:ascii="Times New Roman" w:eastAsia="Times New Roman" w:hAnsi="Times New Roman" w:cs="Times New Roman"/>
          <w:sz w:val="24"/>
          <w:szCs w:val="24"/>
          <w:highlight w:val="red"/>
          <w:rPrChange w:id="432" w:author="Author">
            <w:rPr>
              <w:del w:id="433" w:author="Author"/>
              <w:rFonts w:ascii="Times New Roman" w:eastAsia="Times New Roman" w:hAnsi="Times New Roman" w:cs="Times New Roman"/>
              <w:sz w:val="24"/>
              <w:szCs w:val="24"/>
            </w:rPr>
          </w:rPrChange>
        </w:rPr>
      </w:pPr>
      <w:del w:id="434" w:author="Author">
        <w:r w:rsidRPr="006851DC" w:rsidDel="00206874">
          <w:rPr>
            <w:rFonts w:ascii="Times New Roman" w:eastAsia="Times New Roman" w:hAnsi="Times New Roman" w:cs="Times New Roman"/>
            <w:sz w:val="24"/>
            <w:szCs w:val="24"/>
            <w:highlight w:val="red"/>
            <w:rPrChange w:id="435" w:author="Author">
              <w:rPr>
                <w:rFonts w:ascii="Times New Roman" w:eastAsia="Times New Roman" w:hAnsi="Times New Roman" w:cs="Times New Roman"/>
                <w:sz w:val="24"/>
                <w:szCs w:val="24"/>
              </w:rPr>
            </w:rPrChange>
          </w:rPr>
          <w:delText>Descriptive Data Analysis</w:delText>
        </w:r>
      </w:del>
    </w:p>
    <w:p w14:paraId="5C7F5BEE" w14:textId="3FC0CD89" w:rsidR="00AA4620" w:rsidRPr="006851DC" w:rsidDel="00206874" w:rsidRDefault="00507851" w:rsidP="00206874">
      <w:pPr>
        <w:ind w:firstLine="0"/>
        <w:rPr>
          <w:del w:id="436" w:author="Author"/>
          <w:rFonts w:ascii="Times New Roman" w:eastAsia="Times New Roman" w:hAnsi="Times New Roman" w:cs="Times New Roman"/>
          <w:sz w:val="24"/>
          <w:szCs w:val="24"/>
          <w:highlight w:val="red"/>
          <w:rPrChange w:id="437" w:author="Author">
            <w:rPr>
              <w:del w:id="438" w:author="Author"/>
              <w:rFonts w:ascii="Times New Roman" w:eastAsia="Times New Roman" w:hAnsi="Times New Roman" w:cs="Times New Roman"/>
              <w:sz w:val="24"/>
              <w:szCs w:val="24"/>
            </w:rPr>
          </w:rPrChange>
        </w:rPr>
      </w:pPr>
      <w:del w:id="439" w:author="Author">
        <w:r w:rsidRPr="006851DC" w:rsidDel="00206874">
          <w:rPr>
            <w:rFonts w:ascii="Times New Roman" w:eastAsia="Times New Roman" w:hAnsi="Times New Roman" w:cs="Times New Roman"/>
            <w:sz w:val="24"/>
            <w:szCs w:val="24"/>
            <w:highlight w:val="red"/>
            <w:rPrChange w:id="440" w:author="Author">
              <w:rPr>
                <w:rFonts w:ascii="Times New Roman" w:eastAsia="Times New Roman" w:hAnsi="Times New Roman" w:cs="Times New Roman"/>
                <w:sz w:val="24"/>
                <w:szCs w:val="24"/>
              </w:rPr>
            </w:rPrChange>
          </w:rPr>
          <w:delText>“Spatio-temporal analysis of on-demand transit: A case study of Belleville, Canada” – OD analysis</w:delText>
        </w:r>
      </w:del>
    </w:p>
    <w:p w14:paraId="668C583F" w14:textId="6299E1E0" w:rsidR="00507851" w:rsidRPr="006851DC" w:rsidDel="00206874" w:rsidRDefault="00507851" w:rsidP="00206874">
      <w:pPr>
        <w:ind w:firstLine="0"/>
        <w:rPr>
          <w:del w:id="441" w:author="Author"/>
          <w:rFonts w:ascii="Times New Roman" w:eastAsia="Times New Roman" w:hAnsi="Times New Roman" w:cs="Times New Roman"/>
          <w:sz w:val="24"/>
          <w:szCs w:val="24"/>
          <w:highlight w:val="red"/>
          <w:rPrChange w:id="442" w:author="Author">
            <w:rPr>
              <w:del w:id="443" w:author="Author"/>
              <w:rFonts w:ascii="Times New Roman" w:eastAsia="Times New Roman" w:hAnsi="Times New Roman" w:cs="Times New Roman"/>
              <w:sz w:val="24"/>
              <w:szCs w:val="24"/>
            </w:rPr>
          </w:rPrChange>
        </w:rPr>
      </w:pPr>
    </w:p>
    <w:p w14:paraId="6EEA4A65" w14:textId="46187CC1" w:rsidR="00E900D7" w:rsidRPr="006851DC" w:rsidDel="00206874" w:rsidRDefault="00E900D7" w:rsidP="00206874">
      <w:pPr>
        <w:ind w:firstLine="0"/>
        <w:rPr>
          <w:del w:id="444" w:author="Author"/>
          <w:rFonts w:ascii="Times New Roman" w:eastAsia="Times New Roman" w:hAnsi="Times New Roman" w:cs="Times New Roman"/>
          <w:sz w:val="24"/>
          <w:szCs w:val="24"/>
          <w:highlight w:val="red"/>
          <w:rPrChange w:id="445" w:author="Author">
            <w:rPr>
              <w:del w:id="446" w:author="Author"/>
              <w:rFonts w:ascii="Times New Roman" w:eastAsia="Times New Roman" w:hAnsi="Times New Roman" w:cs="Times New Roman"/>
              <w:sz w:val="24"/>
              <w:szCs w:val="24"/>
            </w:rPr>
          </w:rPrChange>
        </w:rPr>
      </w:pPr>
      <w:del w:id="447" w:author="Author">
        <w:r w:rsidRPr="006851DC" w:rsidDel="00206874">
          <w:rPr>
            <w:rFonts w:ascii="Times New Roman" w:eastAsia="Times New Roman" w:hAnsi="Times New Roman" w:cs="Times New Roman"/>
            <w:sz w:val="24"/>
            <w:szCs w:val="24"/>
            <w:highlight w:val="red"/>
            <w:rPrChange w:id="448" w:author="Author">
              <w:rPr>
                <w:rFonts w:ascii="Times New Roman" w:eastAsia="Times New Roman" w:hAnsi="Times New Roman" w:cs="Times New Roman"/>
                <w:sz w:val="24"/>
                <w:szCs w:val="24"/>
              </w:rPr>
            </w:rPrChange>
          </w:rPr>
          <w:delText>Inferential Data Analysis</w:delText>
        </w:r>
      </w:del>
    </w:p>
    <w:p w14:paraId="333E50E7" w14:textId="3476C451" w:rsidR="00E900D7" w:rsidRPr="006851DC" w:rsidDel="00206874" w:rsidRDefault="00E900D7" w:rsidP="00206874">
      <w:pPr>
        <w:ind w:firstLine="0"/>
        <w:rPr>
          <w:del w:id="449" w:author="Author"/>
          <w:rFonts w:ascii="Times New Roman" w:eastAsia="Times New Roman" w:hAnsi="Times New Roman" w:cs="Times New Roman"/>
          <w:sz w:val="24"/>
          <w:szCs w:val="24"/>
          <w:highlight w:val="red"/>
          <w:rPrChange w:id="450" w:author="Author">
            <w:rPr>
              <w:del w:id="451" w:author="Author"/>
              <w:rFonts w:ascii="Times New Roman" w:eastAsia="Times New Roman" w:hAnsi="Times New Roman" w:cs="Times New Roman"/>
              <w:sz w:val="24"/>
              <w:szCs w:val="24"/>
            </w:rPr>
          </w:rPrChange>
        </w:rPr>
      </w:pPr>
    </w:p>
    <w:p w14:paraId="2D34F9F5" w14:textId="431D415A" w:rsidR="00E900D7" w:rsidRPr="006851DC" w:rsidDel="00206874" w:rsidRDefault="00E900D7" w:rsidP="00206874">
      <w:pPr>
        <w:ind w:firstLine="0"/>
        <w:rPr>
          <w:del w:id="452" w:author="Author"/>
          <w:rFonts w:ascii="Times New Roman" w:eastAsia="Times New Roman" w:hAnsi="Times New Roman" w:cs="Times New Roman"/>
          <w:sz w:val="24"/>
          <w:szCs w:val="24"/>
          <w:highlight w:val="red"/>
          <w:rPrChange w:id="453" w:author="Author">
            <w:rPr>
              <w:del w:id="454" w:author="Author"/>
              <w:rFonts w:ascii="Times New Roman" w:eastAsia="Times New Roman" w:hAnsi="Times New Roman" w:cs="Times New Roman"/>
              <w:sz w:val="24"/>
              <w:szCs w:val="24"/>
            </w:rPr>
          </w:rPrChange>
        </w:rPr>
      </w:pPr>
      <w:del w:id="455" w:author="Author">
        <w:r w:rsidRPr="006851DC" w:rsidDel="00206874">
          <w:rPr>
            <w:rFonts w:ascii="Times New Roman" w:eastAsia="Times New Roman" w:hAnsi="Times New Roman" w:cs="Times New Roman"/>
            <w:sz w:val="24"/>
            <w:szCs w:val="24"/>
            <w:highlight w:val="red"/>
            <w:rPrChange w:id="456" w:author="Author">
              <w:rPr>
                <w:rFonts w:ascii="Times New Roman" w:eastAsia="Times New Roman" w:hAnsi="Times New Roman" w:cs="Times New Roman"/>
                <w:sz w:val="24"/>
                <w:szCs w:val="24"/>
              </w:rPr>
            </w:rPrChange>
          </w:rPr>
          <w:delText>Time Series Analysis</w:delText>
        </w:r>
      </w:del>
    </w:p>
    <w:p w14:paraId="73EF5091" w14:textId="5460F076" w:rsidR="00E900D7" w:rsidRPr="006851DC" w:rsidDel="00206874" w:rsidRDefault="00E900D7" w:rsidP="00206874">
      <w:pPr>
        <w:ind w:firstLine="0"/>
        <w:rPr>
          <w:del w:id="457" w:author="Author"/>
          <w:rFonts w:ascii="Times New Roman" w:eastAsia="Times New Roman" w:hAnsi="Times New Roman" w:cs="Times New Roman"/>
          <w:sz w:val="24"/>
          <w:szCs w:val="24"/>
          <w:highlight w:val="red"/>
          <w:rPrChange w:id="458" w:author="Author">
            <w:rPr>
              <w:del w:id="459" w:author="Author"/>
              <w:rFonts w:ascii="Times New Roman" w:eastAsia="Times New Roman" w:hAnsi="Times New Roman" w:cs="Times New Roman"/>
              <w:sz w:val="24"/>
              <w:szCs w:val="24"/>
            </w:rPr>
          </w:rPrChange>
        </w:rPr>
      </w:pPr>
    </w:p>
    <w:p w14:paraId="6465E9D1" w14:textId="60AFF2EC" w:rsidR="00E900D7" w:rsidRPr="006851DC" w:rsidDel="00206874" w:rsidRDefault="00E900D7" w:rsidP="00206874">
      <w:pPr>
        <w:ind w:firstLine="0"/>
        <w:rPr>
          <w:del w:id="460" w:author="Author"/>
          <w:rFonts w:ascii="Times New Roman" w:eastAsia="Times New Roman" w:hAnsi="Times New Roman" w:cs="Times New Roman"/>
          <w:sz w:val="24"/>
          <w:szCs w:val="24"/>
          <w:highlight w:val="red"/>
          <w:rPrChange w:id="461" w:author="Author">
            <w:rPr>
              <w:del w:id="462" w:author="Author"/>
              <w:rFonts w:ascii="Times New Roman" w:eastAsia="Times New Roman" w:hAnsi="Times New Roman" w:cs="Times New Roman"/>
              <w:sz w:val="24"/>
              <w:szCs w:val="24"/>
            </w:rPr>
          </w:rPrChange>
        </w:rPr>
      </w:pPr>
      <w:del w:id="463" w:author="Author">
        <w:r w:rsidRPr="006851DC" w:rsidDel="00206874">
          <w:rPr>
            <w:rFonts w:ascii="Times New Roman" w:eastAsia="Times New Roman" w:hAnsi="Times New Roman" w:cs="Times New Roman"/>
            <w:sz w:val="24"/>
            <w:szCs w:val="24"/>
            <w:highlight w:val="red"/>
            <w:rPrChange w:id="464" w:author="Author">
              <w:rPr>
                <w:rFonts w:ascii="Times New Roman" w:eastAsia="Times New Roman" w:hAnsi="Times New Roman" w:cs="Times New Roman"/>
                <w:sz w:val="24"/>
                <w:szCs w:val="24"/>
              </w:rPr>
            </w:rPrChange>
          </w:rPr>
          <w:delText>Geospatial Analysis</w:delText>
        </w:r>
      </w:del>
    </w:p>
    <w:p w14:paraId="045AE01C" w14:textId="59072CF6" w:rsidR="00E900D7" w:rsidRPr="006851DC" w:rsidDel="00206874" w:rsidRDefault="00E900D7" w:rsidP="00206874">
      <w:pPr>
        <w:ind w:firstLine="0"/>
        <w:rPr>
          <w:del w:id="465" w:author="Author"/>
          <w:rFonts w:ascii="Times New Roman" w:eastAsia="Times New Roman" w:hAnsi="Times New Roman" w:cs="Times New Roman"/>
          <w:sz w:val="24"/>
          <w:szCs w:val="24"/>
          <w:highlight w:val="red"/>
          <w:rPrChange w:id="466" w:author="Author">
            <w:rPr>
              <w:del w:id="467" w:author="Author"/>
              <w:rFonts w:ascii="Times New Roman" w:eastAsia="Times New Roman" w:hAnsi="Times New Roman" w:cs="Times New Roman"/>
              <w:sz w:val="24"/>
              <w:szCs w:val="24"/>
            </w:rPr>
          </w:rPrChange>
        </w:rPr>
      </w:pPr>
    </w:p>
    <w:p w14:paraId="03272E24" w14:textId="0354C26C" w:rsidR="00E900D7" w:rsidRPr="006851DC" w:rsidDel="00206874" w:rsidRDefault="00E900D7" w:rsidP="00206874">
      <w:pPr>
        <w:ind w:firstLine="0"/>
        <w:rPr>
          <w:del w:id="468" w:author="Author"/>
          <w:rFonts w:ascii="Times New Roman" w:eastAsia="Times New Roman" w:hAnsi="Times New Roman" w:cs="Times New Roman"/>
          <w:sz w:val="24"/>
          <w:szCs w:val="24"/>
          <w:highlight w:val="red"/>
          <w:rPrChange w:id="469" w:author="Author">
            <w:rPr>
              <w:del w:id="470" w:author="Author"/>
              <w:rFonts w:ascii="Times New Roman" w:eastAsia="Times New Roman" w:hAnsi="Times New Roman" w:cs="Times New Roman"/>
              <w:sz w:val="24"/>
              <w:szCs w:val="24"/>
            </w:rPr>
          </w:rPrChange>
        </w:rPr>
      </w:pPr>
    </w:p>
    <w:p w14:paraId="34C7F182" w14:textId="2B045A4C" w:rsidR="00E900D7" w:rsidRPr="006851DC" w:rsidDel="00206874" w:rsidRDefault="00E900D7" w:rsidP="00206874">
      <w:pPr>
        <w:ind w:firstLine="0"/>
        <w:rPr>
          <w:del w:id="471" w:author="Author"/>
          <w:rFonts w:ascii="Times New Roman" w:eastAsia="Times New Roman" w:hAnsi="Times New Roman" w:cs="Times New Roman"/>
          <w:b/>
          <w:bCs/>
          <w:sz w:val="24"/>
          <w:szCs w:val="24"/>
          <w:highlight w:val="red"/>
          <w:rPrChange w:id="472" w:author="Author">
            <w:rPr>
              <w:del w:id="473" w:author="Author"/>
              <w:rFonts w:ascii="Times New Roman" w:eastAsia="Times New Roman" w:hAnsi="Times New Roman" w:cs="Times New Roman"/>
              <w:b/>
              <w:bCs/>
              <w:sz w:val="24"/>
              <w:szCs w:val="24"/>
            </w:rPr>
          </w:rPrChange>
        </w:rPr>
      </w:pPr>
      <w:del w:id="474" w:author="Author">
        <w:r w:rsidRPr="006851DC" w:rsidDel="00206874">
          <w:rPr>
            <w:rFonts w:ascii="Times New Roman" w:eastAsia="Times New Roman" w:hAnsi="Times New Roman" w:cs="Times New Roman"/>
            <w:b/>
            <w:bCs/>
            <w:sz w:val="24"/>
            <w:szCs w:val="24"/>
            <w:highlight w:val="red"/>
            <w:rPrChange w:id="475" w:author="Author">
              <w:rPr>
                <w:rFonts w:ascii="Times New Roman" w:eastAsia="Times New Roman" w:hAnsi="Times New Roman" w:cs="Times New Roman"/>
                <w:b/>
                <w:bCs/>
                <w:sz w:val="24"/>
                <w:szCs w:val="24"/>
              </w:rPr>
            </w:rPrChange>
          </w:rPr>
          <w:delText>Statistical Methods for Baggage Arrival Analysis:</w:delText>
        </w:r>
      </w:del>
    </w:p>
    <w:p w14:paraId="7588E85B" w14:textId="2AB2302C" w:rsidR="00E900D7" w:rsidRPr="006851DC" w:rsidDel="00206874" w:rsidRDefault="00E900D7" w:rsidP="00206874">
      <w:pPr>
        <w:ind w:firstLine="0"/>
        <w:rPr>
          <w:del w:id="476" w:author="Author"/>
          <w:rFonts w:ascii="Times New Roman" w:eastAsia="Times New Roman" w:hAnsi="Times New Roman" w:cs="Times New Roman"/>
          <w:sz w:val="24"/>
          <w:szCs w:val="24"/>
          <w:highlight w:val="red"/>
          <w:rPrChange w:id="477" w:author="Author">
            <w:rPr>
              <w:del w:id="478" w:author="Author"/>
              <w:rFonts w:ascii="Times New Roman" w:eastAsia="Times New Roman" w:hAnsi="Times New Roman" w:cs="Times New Roman"/>
              <w:sz w:val="24"/>
              <w:szCs w:val="24"/>
            </w:rPr>
          </w:rPrChange>
        </w:rPr>
      </w:pPr>
      <w:del w:id="479" w:author="Author">
        <w:r w:rsidRPr="006851DC" w:rsidDel="00206874">
          <w:rPr>
            <w:rFonts w:ascii="Times New Roman" w:eastAsia="Times New Roman" w:hAnsi="Times New Roman" w:cs="Times New Roman"/>
            <w:sz w:val="24"/>
            <w:szCs w:val="24"/>
            <w:highlight w:val="red"/>
            <w:rPrChange w:id="480" w:author="Author">
              <w:rPr>
                <w:rFonts w:ascii="Times New Roman" w:eastAsia="Times New Roman" w:hAnsi="Times New Roman" w:cs="Times New Roman"/>
                <w:sz w:val="24"/>
                <w:szCs w:val="24"/>
              </w:rPr>
            </w:rPrChange>
          </w:rPr>
          <w:delText>Regression Analysis for Arrival Time Prediction</w:delText>
        </w:r>
      </w:del>
    </w:p>
    <w:p w14:paraId="72FCBBD3" w14:textId="10EED384" w:rsidR="00621D42" w:rsidRPr="006851DC" w:rsidDel="00206874" w:rsidRDefault="00621D42" w:rsidP="00206874">
      <w:pPr>
        <w:ind w:firstLine="0"/>
        <w:rPr>
          <w:del w:id="481" w:author="Author"/>
          <w:rFonts w:ascii="Times New Roman" w:eastAsia="Times New Roman" w:hAnsi="Times New Roman" w:cs="Times New Roman"/>
          <w:sz w:val="24"/>
          <w:szCs w:val="24"/>
          <w:highlight w:val="red"/>
          <w:rPrChange w:id="482" w:author="Author">
            <w:rPr>
              <w:del w:id="483" w:author="Author"/>
              <w:rFonts w:ascii="Times New Roman" w:eastAsia="Times New Roman" w:hAnsi="Times New Roman" w:cs="Times New Roman"/>
              <w:sz w:val="24"/>
              <w:szCs w:val="24"/>
            </w:rPr>
          </w:rPrChange>
        </w:rPr>
      </w:pPr>
    </w:p>
    <w:p w14:paraId="2046ECFD" w14:textId="5300A16D" w:rsidR="00E900D7" w:rsidRPr="006851DC" w:rsidDel="00206874" w:rsidRDefault="00E900D7" w:rsidP="00206874">
      <w:pPr>
        <w:ind w:firstLine="0"/>
        <w:rPr>
          <w:del w:id="484" w:author="Author"/>
          <w:rFonts w:ascii="Times New Roman" w:eastAsia="Times New Roman" w:hAnsi="Times New Roman" w:cs="Times New Roman"/>
          <w:sz w:val="24"/>
          <w:szCs w:val="24"/>
          <w:highlight w:val="red"/>
          <w:rPrChange w:id="485" w:author="Author">
            <w:rPr>
              <w:del w:id="486" w:author="Author"/>
              <w:rFonts w:ascii="Times New Roman" w:eastAsia="Times New Roman" w:hAnsi="Times New Roman" w:cs="Times New Roman"/>
              <w:sz w:val="24"/>
              <w:szCs w:val="24"/>
            </w:rPr>
          </w:rPrChange>
        </w:rPr>
      </w:pPr>
      <w:del w:id="487" w:author="Author">
        <w:r w:rsidRPr="006851DC" w:rsidDel="00206874">
          <w:rPr>
            <w:rFonts w:ascii="Times New Roman" w:eastAsia="Times New Roman" w:hAnsi="Times New Roman" w:cs="Times New Roman"/>
            <w:sz w:val="24"/>
            <w:szCs w:val="24"/>
            <w:highlight w:val="red"/>
            <w:rPrChange w:id="488" w:author="Author">
              <w:rPr>
                <w:rFonts w:ascii="Times New Roman" w:eastAsia="Times New Roman" w:hAnsi="Times New Roman" w:cs="Times New Roman"/>
                <w:sz w:val="24"/>
                <w:szCs w:val="24"/>
              </w:rPr>
            </w:rPrChange>
          </w:rPr>
          <w:delText>Hypothesis Testing for Quality Control</w:delText>
        </w:r>
      </w:del>
    </w:p>
    <w:p w14:paraId="7D99D933" w14:textId="5A3DA5FE" w:rsidR="00621D42" w:rsidRPr="006851DC" w:rsidDel="00206874" w:rsidRDefault="00621D42" w:rsidP="00206874">
      <w:pPr>
        <w:ind w:firstLine="0"/>
        <w:rPr>
          <w:del w:id="489" w:author="Author"/>
          <w:rFonts w:ascii="Times New Roman" w:eastAsia="Times New Roman" w:hAnsi="Times New Roman" w:cs="Times New Roman"/>
          <w:sz w:val="24"/>
          <w:szCs w:val="24"/>
          <w:highlight w:val="red"/>
          <w:rPrChange w:id="490" w:author="Author">
            <w:rPr>
              <w:del w:id="491" w:author="Author"/>
              <w:rFonts w:ascii="Times New Roman" w:eastAsia="Times New Roman" w:hAnsi="Times New Roman" w:cs="Times New Roman"/>
              <w:sz w:val="24"/>
              <w:szCs w:val="24"/>
            </w:rPr>
          </w:rPrChange>
        </w:rPr>
      </w:pPr>
    </w:p>
    <w:p w14:paraId="19A807C9" w14:textId="0A15E17C" w:rsidR="00621D42" w:rsidRPr="006851DC" w:rsidDel="00206874" w:rsidRDefault="00621D42" w:rsidP="00206874">
      <w:pPr>
        <w:ind w:firstLine="0"/>
        <w:rPr>
          <w:del w:id="492" w:author="Author"/>
          <w:rFonts w:ascii="Times New Roman" w:eastAsia="Times New Roman" w:hAnsi="Times New Roman" w:cs="Times New Roman"/>
          <w:sz w:val="24"/>
          <w:szCs w:val="24"/>
          <w:highlight w:val="red"/>
          <w:rPrChange w:id="493" w:author="Author">
            <w:rPr>
              <w:del w:id="494" w:author="Author"/>
              <w:rFonts w:ascii="Times New Roman" w:eastAsia="Times New Roman" w:hAnsi="Times New Roman" w:cs="Times New Roman"/>
              <w:sz w:val="24"/>
              <w:szCs w:val="24"/>
            </w:rPr>
          </w:rPrChange>
        </w:rPr>
      </w:pPr>
    </w:p>
    <w:p w14:paraId="5BFE5830" w14:textId="0CC6285A" w:rsidR="00E900D7" w:rsidRPr="006851DC" w:rsidDel="00206874" w:rsidRDefault="00E900D7" w:rsidP="00206874">
      <w:pPr>
        <w:ind w:firstLine="0"/>
        <w:rPr>
          <w:del w:id="495" w:author="Author"/>
          <w:rFonts w:ascii="Times New Roman" w:eastAsia="Times New Roman" w:hAnsi="Times New Roman" w:cs="Times New Roman"/>
          <w:b/>
          <w:bCs/>
          <w:sz w:val="24"/>
          <w:szCs w:val="24"/>
          <w:highlight w:val="red"/>
          <w:rPrChange w:id="496" w:author="Author">
            <w:rPr>
              <w:del w:id="497" w:author="Author"/>
              <w:rFonts w:ascii="Times New Roman" w:eastAsia="Times New Roman" w:hAnsi="Times New Roman" w:cs="Times New Roman"/>
              <w:b/>
              <w:bCs/>
              <w:sz w:val="24"/>
              <w:szCs w:val="24"/>
            </w:rPr>
          </w:rPrChange>
        </w:rPr>
      </w:pPr>
      <w:del w:id="498" w:author="Author">
        <w:r w:rsidRPr="006851DC" w:rsidDel="00206874">
          <w:rPr>
            <w:rFonts w:ascii="Times New Roman" w:eastAsia="Times New Roman" w:hAnsi="Times New Roman" w:cs="Times New Roman"/>
            <w:b/>
            <w:bCs/>
            <w:sz w:val="24"/>
            <w:szCs w:val="24"/>
            <w:highlight w:val="red"/>
            <w:rPrChange w:id="499" w:author="Author">
              <w:rPr>
                <w:rFonts w:ascii="Times New Roman" w:eastAsia="Times New Roman" w:hAnsi="Times New Roman" w:cs="Times New Roman"/>
                <w:b/>
                <w:bCs/>
                <w:sz w:val="24"/>
                <w:szCs w:val="24"/>
              </w:rPr>
            </w:rPrChange>
          </w:rPr>
          <w:delText>Machine Learning and Predictive Analytics in Baggage Handling</w:delText>
        </w:r>
      </w:del>
    </w:p>
    <w:p w14:paraId="4789FEB5" w14:textId="04DC5EBE" w:rsidR="00E900D7" w:rsidRPr="006851DC" w:rsidDel="00206874" w:rsidRDefault="00E900D7" w:rsidP="00206874">
      <w:pPr>
        <w:ind w:firstLine="0"/>
        <w:rPr>
          <w:del w:id="500" w:author="Author"/>
          <w:rFonts w:ascii="Times New Roman" w:eastAsia="Times New Roman" w:hAnsi="Times New Roman" w:cs="Times New Roman"/>
          <w:sz w:val="24"/>
          <w:szCs w:val="24"/>
          <w:highlight w:val="red"/>
          <w:rPrChange w:id="501" w:author="Author">
            <w:rPr>
              <w:del w:id="502" w:author="Author"/>
              <w:rFonts w:ascii="Times New Roman" w:eastAsia="Times New Roman" w:hAnsi="Times New Roman" w:cs="Times New Roman"/>
              <w:sz w:val="24"/>
              <w:szCs w:val="24"/>
            </w:rPr>
          </w:rPrChange>
        </w:rPr>
      </w:pPr>
      <w:del w:id="503" w:author="Author">
        <w:r w:rsidRPr="006851DC" w:rsidDel="00206874">
          <w:rPr>
            <w:rFonts w:ascii="Times New Roman" w:eastAsia="Times New Roman" w:hAnsi="Times New Roman" w:cs="Times New Roman"/>
            <w:sz w:val="24"/>
            <w:szCs w:val="24"/>
            <w:highlight w:val="red"/>
            <w:rPrChange w:id="504" w:author="Author">
              <w:rPr>
                <w:rFonts w:ascii="Times New Roman" w:eastAsia="Times New Roman" w:hAnsi="Times New Roman" w:cs="Times New Roman"/>
                <w:sz w:val="24"/>
                <w:szCs w:val="24"/>
              </w:rPr>
            </w:rPrChange>
          </w:rPr>
          <w:delText>Supervised Learning Algorithms for Prediction</w:delText>
        </w:r>
      </w:del>
    </w:p>
    <w:p w14:paraId="44900DA8" w14:textId="7D975679" w:rsidR="00621D42" w:rsidRPr="006851DC" w:rsidDel="00206874" w:rsidRDefault="004F7E30" w:rsidP="00206874">
      <w:pPr>
        <w:ind w:firstLine="0"/>
        <w:rPr>
          <w:del w:id="505" w:author="Author"/>
          <w:rFonts w:ascii="Times New Roman" w:eastAsia="Times New Roman" w:hAnsi="Times New Roman" w:cs="Times New Roman"/>
          <w:sz w:val="24"/>
          <w:szCs w:val="24"/>
          <w:highlight w:val="red"/>
          <w:rPrChange w:id="506" w:author="Author">
            <w:rPr>
              <w:del w:id="507" w:author="Author"/>
              <w:rFonts w:ascii="Times New Roman" w:eastAsia="Times New Roman" w:hAnsi="Times New Roman" w:cs="Times New Roman"/>
              <w:sz w:val="24"/>
              <w:szCs w:val="24"/>
            </w:rPr>
          </w:rPrChange>
        </w:rPr>
      </w:pPr>
      <w:del w:id="508" w:author="Author">
        <w:r w:rsidRPr="006851DC" w:rsidDel="00206874">
          <w:rPr>
            <w:rFonts w:ascii="Times New Roman" w:eastAsia="Times New Roman" w:hAnsi="Times New Roman" w:cs="Times New Roman"/>
            <w:sz w:val="24"/>
            <w:szCs w:val="24"/>
            <w:highlight w:val="red"/>
            <w:rPrChange w:id="509" w:author="Author">
              <w:rPr>
                <w:rFonts w:ascii="Times New Roman" w:eastAsia="Times New Roman" w:hAnsi="Times New Roman" w:cs="Times New Roman"/>
                <w:sz w:val="24"/>
                <w:szCs w:val="24"/>
              </w:rPr>
            </w:rPrChange>
          </w:rPr>
          <w:delText>ML</w:delText>
        </w:r>
        <w:r w:rsidR="009B66FC" w:rsidRPr="006851DC" w:rsidDel="00206874">
          <w:rPr>
            <w:rFonts w:ascii="Times New Roman" w:eastAsia="Times New Roman" w:hAnsi="Times New Roman" w:cs="Times New Roman"/>
            <w:sz w:val="24"/>
            <w:szCs w:val="24"/>
            <w:highlight w:val="red"/>
            <w:rPrChange w:id="510" w:author="Author">
              <w:rPr>
                <w:rFonts w:ascii="Times New Roman" w:eastAsia="Times New Roman" w:hAnsi="Times New Roman" w:cs="Times New Roman"/>
                <w:sz w:val="24"/>
                <w:szCs w:val="24"/>
              </w:rPr>
            </w:rPrChange>
          </w:rPr>
          <w:delText>R</w:delText>
        </w:r>
        <w:r w:rsidRPr="006851DC" w:rsidDel="00206874">
          <w:rPr>
            <w:rFonts w:ascii="Times New Roman" w:eastAsia="Times New Roman" w:hAnsi="Times New Roman" w:cs="Times New Roman"/>
            <w:sz w:val="24"/>
            <w:szCs w:val="24"/>
            <w:highlight w:val="red"/>
            <w:rPrChange w:id="511" w:author="Author">
              <w:rPr>
                <w:rFonts w:ascii="Times New Roman" w:eastAsia="Times New Roman" w:hAnsi="Times New Roman" w:cs="Times New Roman"/>
                <w:sz w:val="24"/>
                <w:szCs w:val="24"/>
              </w:rPr>
            </w:rPrChange>
          </w:rPr>
          <w:delText xml:space="preserve"> Models</w:delText>
        </w:r>
      </w:del>
    </w:p>
    <w:p w14:paraId="4524E0BE" w14:textId="0529C5AC" w:rsidR="004F7E30" w:rsidRPr="006851DC" w:rsidDel="00206874" w:rsidRDefault="00DD0490" w:rsidP="00206874">
      <w:pPr>
        <w:ind w:firstLine="0"/>
        <w:rPr>
          <w:del w:id="512" w:author="Author"/>
          <w:rFonts w:ascii="Times New Roman" w:eastAsia="Times New Roman" w:hAnsi="Times New Roman" w:cs="Times New Roman"/>
          <w:sz w:val="24"/>
          <w:szCs w:val="24"/>
          <w:highlight w:val="red"/>
          <w:rPrChange w:id="513" w:author="Author">
            <w:rPr>
              <w:del w:id="514" w:author="Author"/>
              <w:rFonts w:ascii="Times New Roman" w:eastAsia="Times New Roman" w:hAnsi="Times New Roman" w:cs="Times New Roman"/>
              <w:sz w:val="24"/>
              <w:szCs w:val="24"/>
            </w:rPr>
          </w:rPrChange>
        </w:rPr>
      </w:pPr>
      <w:del w:id="515" w:author="Author">
        <w:r w:rsidRPr="006851DC" w:rsidDel="00206874">
          <w:rPr>
            <w:highlight w:val="red"/>
            <w:rPrChange w:id="516" w:author="Author">
              <w:rPr/>
            </w:rPrChange>
          </w:rPr>
          <w:fldChar w:fldCharType="begin"/>
        </w:r>
        <w:r w:rsidRPr="006851DC" w:rsidDel="00206874">
          <w:rPr>
            <w:highlight w:val="red"/>
            <w:rPrChange w:id="517" w:author="Author">
              <w:rPr/>
            </w:rPrChange>
          </w:rPr>
          <w:delInstrText>HYPERLINK "https://www-sciencedirect-com.libproxy.library.unt.edu/science/article/pii/S0969699719304429?via%3Dihub"</w:delInstrText>
        </w:r>
        <w:r w:rsidRPr="00B21D0D" w:rsidDel="00206874">
          <w:rPr>
            <w:highlight w:val="red"/>
          </w:rPr>
        </w:r>
        <w:r w:rsidRPr="006851DC" w:rsidDel="00206874">
          <w:rPr>
            <w:highlight w:val="red"/>
            <w:rPrChange w:id="518" w:author="Author">
              <w:rPr>
                <w:rStyle w:val="Hyperlink"/>
                <w:rFonts w:ascii="Times New Roman" w:eastAsia="Times New Roman" w:hAnsi="Times New Roman" w:cs="Times New Roman"/>
                <w:sz w:val="24"/>
                <w:szCs w:val="24"/>
              </w:rPr>
            </w:rPrChange>
          </w:rPr>
          <w:fldChar w:fldCharType="separate"/>
        </w:r>
        <w:r w:rsidR="004F7E30" w:rsidRPr="006851DC" w:rsidDel="00206874">
          <w:rPr>
            <w:rStyle w:val="Hyperlink"/>
            <w:rFonts w:ascii="Times New Roman" w:eastAsia="Times New Roman" w:hAnsi="Times New Roman" w:cs="Times New Roman"/>
            <w:sz w:val="24"/>
            <w:szCs w:val="24"/>
            <w:highlight w:val="red"/>
            <w:rPrChange w:id="519" w:author="Author">
              <w:rPr>
                <w:rStyle w:val="Hyperlink"/>
                <w:rFonts w:ascii="Times New Roman" w:eastAsia="Times New Roman" w:hAnsi="Times New Roman" w:cs="Times New Roman"/>
                <w:sz w:val="24"/>
                <w:szCs w:val="24"/>
              </w:rPr>
            </w:rPrChange>
          </w:rPr>
          <w:delText>https://www-sciencedirect-com.libproxy.library.unt.edu/science/article/pii/S0969699719304429?via%3Dihub</w:delText>
        </w:r>
        <w:r w:rsidRPr="006851DC" w:rsidDel="00206874">
          <w:rPr>
            <w:rStyle w:val="Hyperlink"/>
            <w:rFonts w:ascii="Times New Roman" w:eastAsia="Times New Roman" w:hAnsi="Times New Roman" w:cs="Times New Roman"/>
            <w:sz w:val="24"/>
            <w:szCs w:val="24"/>
            <w:highlight w:val="red"/>
            <w:rPrChange w:id="520" w:author="Author">
              <w:rPr>
                <w:rStyle w:val="Hyperlink"/>
                <w:rFonts w:ascii="Times New Roman" w:eastAsia="Times New Roman" w:hAnsi="Times New Roman" w:cs="Times New Roman"/>
                <w:sz w:val="24"/>
                <w:szCs w:val="24"/>
              </w:rPr>
            </w:rPrChange>
          </w:rPr>
          <w:fldChar w:fldCharType="end"/>
        </w:r>
      </w:del>
    </w:p>
    <w:p w14:paraId="72212F96" w14:textId="2E911C7F" w:rsidR="004F7E30" w:rsidRPr="006851DC" w:rsidDel="00206874" w:rsidRDefault="004F7E30" w:rsidP="00206874">
      <w:pPr>
        <w:ind w:firstLine="0"/>
        <w:rPr>
          <w:del w:id="521" w:author="Author"/>
          <w:rFonts w:ascii="Times New Roman" w:eastAsia="Times New Roman" w:hAnsi="Times New Roman" w:cs="Times New Roman"/>
          <w:sz w:val="24"/>
          <w:szCs w:val="24"/>
          <w:highlight w:val="red"/>
          <w:rPrChange w:id="522" w:author="Author">
            <w:rPr>
              <w:del w:id="523" w:author="Author"/>
              <w:rFonts w:ascii="Times New Roman" w:eastAsia="Times New Roman" w:hAnsi="Times New Roman" w:cs="Times New Roman"/>
              <w:sz w:val="24"/>
              <w:szCs w:val="24"/>
            </w:rPr>
          </w:rPrChange>
        </w:rPr>
      </w:pPr>
    </w:p>
    <w:p w14:paraId="13FD345B" w14:textId="42B49070" w:rsidR="00E900D7" w:rsidRPr="006851DC" w:rsidDel="00206874" w:rsidRDefault="00E900D7" w:rsidP="00206874">
      <w:pPr>
        <w:ind w:firstLine="0"/>
        <w:rPr>
          <w:del w:id="524" w:author="Author"/>
          <w:rFonts w:ascii="Times New Roman" w:eastAsia="Times New Roman" w:hAnsi="Times New Roman" w:cs="Times New Roman"/>
          <w:b/>
          <w:bCs/>
          <w:sz w:val="24"/>
          <w:szCs w:val="24"/>
          <w:highlight w:val="red"/>
          <w:rPrChange w:id="525" w:author="Author">
            <w:rPr>
              <w:del w:id="526" w:author="Author"/>
              <w:rFonts w:ascii="Times New Roman" w:eastAsia="Times New Roman" w:hAnsi="Times New Roman" w:cs="Times New Roman"/>
              <w:b/>
              <w:bCs/>
              <w:sz w:val="24"/>
              <w:szCs w:val="24"/>
            </w:rPr>
          </w:rPrChange>
        </w:rPr>
      </w:pPr>
      <w:del w:id="527" w:author="Author">
        <w:r w:rsidRPr="006851DC" w:rsidDel="00206874">
          <w:rPr>
            <w:rFonts w:ascii="Times New Roman" w:eastAsia="Times New Roman" w:hAnsi="Times New Roman" w:cs="Times New Roman"/>
            <w:b/>
            <w:bCs/>
            <w:sz w:val="24"/>
            <w:szCs w:val="24"/>
            <w:highlight w:val="red"/>
            <w:rPrChange w:id="528" w:author="Author">
              <w:rPr>
                <w:rFonts w:ascii="Times New Roman" w:eastAsia="Times New Roman" w:hAnsi="Times New Roman" w:cs="Times New Roman"/>
                <w:b/>
                <w:bCs/>
                <w:sz w:val="24"/>
                <w:szCs w:val="24"/>
              </w:rPr>
            </w:rPrChange>
          </w:rPr>
          <w:delText>Predicting Mishandling events</w:delText>
        </w:r>
      </w:del>
    </w:p>
    <w:p w14:paraId="499D93B8" w14:textId="6ABA9AA0" w:rsidR="00ED374F" w:rsidRPr="006851DC" w:rsidDel="00206874" w:rsidRDefault="00C449B7">
      <w:pPr>
        <w:pStyle w:val="Heading1"/>
        <w:jc w:val="left"/>
        <w:rPr>
          <w:ins w:id="529" w:author="Author"/>
          <w:del w:id="530" w:author="Author"/>
          <w:rFonts w:ascii="Times New Roman" w:eastAsia="Times New Roman" w:hAnsi="Times New Roman" w:cs="Times New Roman"/>
          <w:sz w:val="24"/>
          <w:szCs w:val="24"/>
          <w:highlight w:val="red"/>
          <w:rPrChange w:id="531" w:author="Author">
            <w:rPr>
              <w:ins w:id="532" w:author="Author"/>
              <w:del w:id="533" w:author="Author"/>
              <w:rFonts w:ascii="Times New Roman" w:eastAsia="Times New Roman" w:hAnsi="Times New Roman" w:cs="Times New Roman"/>
              <w:sz w:val="24"/>
              <w:szCs w:val="24"/>
            </w:rPr>
          </w:rPrChange>
        </w:rPr>
        <w:pPrChange w:id="534" w:author="Author">
          <w:pPr>
            <w:ind w:firstLine="0"/>
          </w:pPr>
        </w:pPrChange>
      </w:pPr>
      <w:ins w:id="535" w:author="Author">
        <w:del w:id="536" w:author="Author">
          <w:r w:rsidRPr="006851DC" w:rsidDel="00206874">
            <w:rPr>
              <w:rFonts w:ascii="Times New Roman" w:eastAsia="Times New Roman" w:hAnsi="Times New Roman" w:cs="Times New Roman"/>
              <w:sz w:val="24"/>
              <w:szCs w:val="24"/>
              <w:highlight w:val="red"/>
              <w:rPrChange w:id="537" w:author="Author">
                <w:rPr>
                  <w:rFonts w:ascii="Times New Roman" w:eastAsia="Times New Roman" w:hAnsi="Times New Roman" w:cs="Times New Roman"/>
                  <w:sz w:val="24"/>
                  <w:szCs w:val="24"/>
                </w:rPr>
              </w:rPrChange>
            </w:rPr>
            <w:delText xml:space="preserve">In the airline industry, several methods have been adopted to understand </w:delText>
          </w:r>
          <w:r w:rsidR="00CC2D12" w:rsidRPr="006851DC" w:rsidDel="00206874">
            <w:rPr>
              <w:rFonts w:ascii="Times New Roman" w:eastAsia="Times New Roman" w:hAnsi="Times New Roman" w:cs="Times New Roman"/>
              <w:sz w:val="24"/>
              <w:szCs w:val="24"/>
              <w:highlight w:val="red"/>
              <w:rPrChange w:id="538" w:author="Author">
                <w:rPr>
                  <w:rFonts w:ascii="Times New Roman" w:eastAsia="Times New Roman" w:hAnsi="Times New Roman" w:cs="Times New Roman"/>
                  <w:sz w:val="24"/>
                  <w:szCs w:val="24"/>
                </w:rPr>
              </w:rPrChange>
            </w:rPr>
            <w:delText>the significant factors influencing customer satisfaction.</w:delText>
          </w:r>
          <w:r w:rsidR="009F6421" w:rsidRPr="006851DC" w:rsidDel="00206874">
            <w:rPr>
              <w:rFonts w:ascii="Times New Roman" w:eastAsia="Times New Roman" w:hAnsi="Times New Roman" w:cs="Times New Roman"/>
              <w:sz w:val="24"/>
              <w:szCs w:val="24"/>
              <w:highlight w:val="red"/>
              <w:rPrChange w:id="539" w:author="Author">
                <w:rPr>
                  <w:rFonts w:ascii="Times New Roman" w:eastAsia="Times New Roman" w:hAnsi="Times New Roman" w:cs="Times New Roman"/>
                  <w:sz w:val="24"/>
                  <w:szCs w:val="24"/>
                </w:rPr>
              </w:rPrChange>
            </w:rPr>
            <w:delText xml:space="preserve"> Research commonely</w:delText>
          </w:r>
          <w:r w:rsidR="005D0997" w:rsidRPr="006851DC" w:rsidDel="00206874">
            <w:rPr>
              <w:rFonts w:ascii="Times New Roman" w:eastAsia="Times New Roman" w:hAnsi="Times New Roman" w:cs="Times New Roman"/>
              <w:sz w:val="24"/>
              <w:szCs w:val="24"/>
              <w:highlight w:val="red"/>
              <w:rPrChange w:id="540" w:author="Author">
                <w:rPr>
                  <w:rFonts w:ascii="Times New Roman" w:eastAsia="Times New Roman" w:hAnsi="Times New Roman" w:cs="Times New Roman"/>
                  <w:sz w:val="24"/>
                  <w:szCs w:val="24"/>
                </w:rPr>
              </w:rPrChange>
            </w:rPr>
            <w:delText>commonly</w:delText>
          </w:r>
          <w:r w:rsidR="009F6421" w:rsidRPr="006851DC" w:rsidDel="00206874">
            <w:rPr>
              <w:rFonts w:ascii="Times New Roman" w:eastAsia="Times New Roman" w:hAnsi="Times New Roman" w:cs="Times New Roman"/>
              <w:sz w:val="24"/>
              <w:szCs w:val="24"/>
              <w:highlight w:val="red"/>
              <w:rPrChange w:id="541" w:author="Author">
                <w:rPr>
                  <w:rFonts w:ascii="Times New Roman" w:eastAsia="Times New Roman" w:hAnsi="Times New Roman" w:cs="Times New Roman"/>
                  <w:sz w:val="24"/>
                  <w:szCs w:val="24"/>
                </w:rPr>
              </w:rPrChange>
            </w:rPr>
            <w:delText xml:space="preserve"> involved on-time performance, </w:delText>
          </w:r>
          <w:r w:rsidR="009F557C" w:rsidRPr="006851DC" w:rsidDel="00206874">
            <w:rPr>
              <w:rFonts w:ascii="Times New Roman" w:eastAsia="Times New Roman" w:hAnsi="Times New Roman" w:cs="Times New Roman"/>
              <w:sz w:val="24"/>
              <w:szCs w:val="24"/>
              <w:highlight w:val="red"/>
              <w:rPrChange w:id="542" w:author="Author">
                <w:rPr>
                  <w:rFonts w:ascii="Times New Roman" w:eastAsia="Times New Roman" w:hAnsi="Times New Roman" w:cs="Times New Roman"/>
                  <w:sz w:val="24"/>
                  <w:szCs w:val="24"/>
                </w:rPr>
              </w:rPrChange>
            </w:rPr>
            <w:delText>complaints</w:delText>
          </w:r>
          <w:r w:rsidR="00C41268" w:rsidRPr="006851DC" w:rsidDel="00206874">
            <w:rPr>
              <w:rFonts w:ascii="Times New Roman" w:eastAsia="Times New Roman" w:hAnsi="Times New Roman" w:cs="Times New Roman"/>
              <w:sz w:val="24"/>
              <w:szCs w:val="24"/>
              <w:highlight w:val="red"/>
              <w:rPrChange w:id="543" w:author="Author">
                <w:rPr>
                  <w:rFonts w:ascii="Times New Roman" w:eastAsia="Times New Roman" w:hAnsi="Times New Roman" w:cs="Times New Roman"/>
                  <w:sz w:val="24"/>
                  <w:szCs w:val="24"/>
                </w:rPr>
              </w:rPrChange>
            </w:rPr>
            <w:delText>complaints</w:delText>
          </w:r>
          <w:r w:rsidR="0082439B" w:rsidRPr="006851DC" w:rsidDel="00206874">
            <w:rPr>
              <w:rFonts w:ascii="Times New Roman" w:eastAsia="Times New Roman" w:hAnsi="Times New Roman" w:cs="Times New Roman"/>
              <w:sz w:val="24"/>
              <w:szCs w:val="24"/>
              <w:highlight w:val="red"/>
              <w:rPrChange w:id="544" w:author="Author">
                <w:rPr>
                  <w:rFonts w:ascii="Times New Roman" w:eastAsia="Times New Roman" w:hAnsi="Times New Roman" w:cs="Times New Roman"/>
                  <w:sz w:val="24"/>
                  <w:szCs w:val="24"/>
                </w:rPr>
              </w:rPrChange>
            </w:rPr>
            <w:delText>denied boardings</w:delText>
          </w:r>
          <w:r w:rsidR="00C41268" w:rsidRPr="006851DC" w:rsidDel="00206874">
            <w:rPr>
              <w:rFonts w:ascii="Times New Roman" w:eastAsia="Times New Roman" w:hAnsi="Times New Roman" w:cs="Times New Roman"/>
              <w:sz w:val="24"/>
              <w:szCs w:val="24"/>
              <w:highlight w:val="red"/>
              <w:rPrChange w:id="545" w:author="Author">
                <w:rPr>
                  <w:rFonts w:ascii="Times New Roman" w:eastAsia="Times New Roman" w:hAnsi="Times New Roman" w:cs="Times New Roman"/>
                  <w:sz w:val="24"/>
                  <w:szCs w:val="24"/>
                </w:rPr>
              </w:rPrChange>
            </w:rPr>
            <w:delText>,</w:delText>
          </w:r>
          <w:r w:rsidR="009F557C" w:rsidRPr="006851DC" w:rsidDel="00206874">
            <w:rPr>
              <w:rFonts w:ascii="Times New Roman" w:eastAsia="Times New Roman" w:hAnsi="Times New Roman" w:cs="Times New Roman"/>
              <w:sz w:val="24"/>
              <w:szCs w:val="24"/>
              <w:highlight w:val="red"/>
              <w:rPrChange w:id="546" w:author="Author">
                <w:rPr>
                  <w:rFonts w:ascii="Times New Roman" w:eastAsia="Times New Roman" w:hAnsi="Times New Roman" w:cs="Times New Roman"/>
                  <w:sz w:val="24"/>
                  <w:szCs w:val="24"/>
                </w:rPr>
              </w:rPrChange>
            </w:rPr>
            <w:delText xml:space="preserve"> and </w:delText>
          </w:r>
          <w:r w:rsidR="005D0997" w:rsidRPr="006851DC" w:rsidDel="00206874">
            <w:rPr>
              <w:rFonts w:ascii="Times New Roman" w:eastAsia="Times New Roman" w:hAnsi="Times New Roman" w:cs="Times New Roman"/>
              <w:sz w:val="24"/>
              <w:szCs w:val="24"/>
              <w:highlight w:val="red"/>
              <w:rPrChange w:id="547" w:author="Author">
                <w:rPr>
                  <w:rFonts w:ascii="Times New Roman" w:eastAsia="Times New Roman" w:hAnsi="Times New Roman" w:cs="Times New Roman"/>
                  <w:sz w:val="24"/>
                  <w:szCs w:val="24"/>
                </w:rPr>
              </w:rPrChange>
            </w:rPr>
            <w:delText xml:space="preserve">baggage </w:delText>
          </w:r>
          <w:r w:rsidR="009F557C" w:rsidRPr="006851DC" w:rsidDel="00206874">
            <w:rPr>
              <w:rFonts w:ascii="Times New Roman" w:eastAsia="Times New Roman" w:hAnsi="Times New Roman" w:cs="Times New Roman"/>
              <w:sz w:val="24"/>
              <w:szCs w:val="24"/>
              <w:highlight w:val="red"/>
              <w:rPrChange w:id="548" w:author="Author">
                <w:rPr>
                  <w:rFonts w:ascii="Times New Roman" w:eastAsia="Times New Roman" w:hAnsi="Times New Roman" w:cs="Times New Roman"/>
                  <w:sz w:val="24"/>
                  <w:szCs w:val="24"/>
                </w:rPr>
              </w:rPrChange>
            </w:rPr>
            <w:delText>mishandling inci</w:delText>
          </w:r>
          <w:r w:rsidR="005D0997" w:rsidRPr="006851DC" w:rsidDel="00206874">
            <w:rPr>
              <w:rFonts w:ascii="Times New Roman" w:eastAsia="Times New Roman" w:hAnsi="Times New Roman" w:cs="Times New Roman"/>
              <w:sz w:val="24"/>
              <w:szCs w:val="24"/>
              <w:highlight w:val="red"/>
              <w:rPrChange w:id="549" w:author="Author">
                <w:rPr>
                  <w:rFonts w:ascii="Times New Roman" w:eastAsia="Times New Roman" w:hAnsi="Times New Roman" w:cs="Times New Roman"/>
                  <w:sz w:val="24"/>
                  <w:szCs w:val="24"/>
                </w:rPr>
              </w:rPrChange>
            </w:rPr>
            <w:delText>dents</w:delText>
          </w:r>
          <w:r w:rsidR="007C4C09" w:rsidRPr="006851DC" w:rsidDel="00206874">
            <w:rPr>
              <w:rFonts w:ascii="Times New Roman" w:eastAsia="Times New Roman" w:hAnsi="Times New Roman" w:cs="Times New Roman"/>
              <w:sz w:val="24"/>
              <w:szCs w:val="24"/>
              <w:highlight w:val="red"/>
              <w:rPrChange w:id="550" w:author="Author">
                <w:rPr>
                  <w:rFonts w:ascii="Times New Roman" w:eastAsia="Times New Roman" w:hAnsi="Times New Roman" w:cs="Times New Roman"/>
                  <w:sz w:val="24"/>
                  <w:szCs w:val="24"/>
                </w:rPr>
              </w:rPrChange>
            </w:rPr>
            <w:delText xml:space="preserve"> </w:delText>
          </w:r>
          <w:r w:rsidR="0082439B" w:rsidRPr="006851DC" w:rsidDel="00206874">
            <w:rPr>
              <w:rFonts w:ascii="Times New Roman" w:eastAsia="Times New Roman" w:hAnsi="Times New Roman" w:cs="Times New Roman"/>
              <w:sz w:val="24"/>
              <w:szCs w:val="24"/>
              <w:highlight w:val="red"/>
              <w:rPrChange w:id="551" w:author="Author">
                <w:rPr>
                  <w:rFonts w:ascii="Times New Roman" w:eastAsia="Times New Roman" w:hAnsi="Times New Roman" w:cs="Times New Roman"/>
                  <w:sz w:val="24"/>
                  <w:szCs w:val="24"/>
                </w:rPr>
              </w:rPrChange>
            </w:rPr>
            <w:delText>and customer complaints</w:delText>
          </w:r>
        </w:del>
      </w:ins>
      <w:customXmlInsRangeStart w:id="552" w:author="Author"/>
      <w:customXmlDelRangeStart w:id="553" w:author="Author"/>
      <w:sdt>
        <w:sdtPr>
          <w:rPr>
            <w:rFonts w:ascii="Times New Roman" w:eastAsia="Times New Roman" w:hAnsi="Times New Roman" w:cs="Times New Roman"/>
            <w:b w:val="0"/>
            <w:color w:val="000000"/>
            <w:sz w:val="24"/>
            <w:szCs w:val="24"/>
            <w:highlight w:val="red"/>
          </w:rPr>
          <w:alias w:val="Citation"/>
          <w:tag w:val="{&quot;referencesIds&quot;:[&quot;doc:6524bf7871f5255f170fcef9&quot;],&quot;referencesOptions&quot;:{&quot;doc:6524bf7871f5255f170fcef9&quot;:{&quot;author&quot;:true,&quot;year&quot;:true,&quot;pageReplace&quot;:&quot;&quot;,&quot;prefix&quot;:&quot;&quot;,&quot;suffix&quot;:&quot;&quot;}},&quot;hasBrokenReferences&quot;:false,&quot;hasManualEdits&quot;:false,&quot;citationType&quot;:&quot;inline&quot;,&quot;id&quot;:1978801315,&quot;citationText&quot;:&quot;&lt;span style=\&quot;font-family:Times New Roman;font-size:16px;color:#000000\&quot;&gt;(&lt;i&gt;Airline Quality Rating 2022&lt;/i&gt;2022)&lt;/span&gt;&quot;}"/>
          <w:id w:val="1978801315"/>
          <w:placeholder>
            <w:docPart w:val="ADD9B12D7B1D42ED87CFC2218B430452"/>
          </w:placeholder>
        </w:sdtPr>
        <w:sdtContent>
          <w:customXmlInsRangeEnd w:id="552"/>
          <w:customXmlDelRangeEnd w:id="553"/>
          <w:ins w:id="554" w:author="Author">
            <w:del w:id="555" w:author="Author">
              <w:r w:rsidR="008D248A" w:rsidRPr="006851DC" w:rsidDel="00206874">
                <w:rPr>
                  <w:rFonts w:eastAsia="Times New Roman"/>
                  <w:color w:val="000000"/>
                  <w:highlight w:val="red"/>
                  <w:rPrChange w:id="556" w:author="Author">
                    <w:rPr>
                      <w:rFonts w:eastAsia="Times New Roman"/>
                      <w:color w:val="000000"/>
                    </w:rPr>
                  </w:rPrChange>
                </w:rPr>
                <w:delText>(</w:delText>
              </w:r>
              <w:r w:rsidR="008D248A" w:rsidRPr="006851DC" w:rsidDel="00206874">
                <w:rPr>
                  <w:rFonts w:eastAsia="Times New Roman"/>
                  <w:i/>
                  <w:iCs/>
                  <w:color w:val="000000"/>
                  <w:highlight w:val="red"/>
                  <w:rPrChange w:id="557" w:author="Author">
                    <w:rPr>
                      <w:rFonts w:eastAsia="Times New Roman"/>
                      <w:i/>
                      <w:iCs/>
                      <w:color w:val="000000"/>
                    </w:rPr>
                  </w:rPrChange>
                </w:rPr>
                <w:delText>Airline Quality Rating 2022</w:delText>
              </w:r>
              <w:r w:rsidR="008D248A" w:rsidRPr="006851DC" w:rsidDel="00206874">
                <w:rPr>
                  <w:rFonts w:eastAsia="Times New Roman"/>
                  <w:color w:val="000000"/>
                  <w:highlight w:val="red"/>
                  <w:rPrChange w:id="558" w:author="Author">
                    <w:rPr>
                      <w:rFonts w:eastAsia="Times New Roman"/>
                      <w:color w:val="000000"/>
                    </w:rPr>
                  </w:rPrChange>
                </w:rPr>
                <w:delText>2022)</w:delText>
              </w:r>
              <w:r w:rsidR="007C4C09" w:rsidRPr="006851DC" w:rsidDel="00206874">
                <w:rPr>
                  <w:rFonts w:eastAsia="Times New Roman"/>
                  <w:color w:val="000000"/>
                  <w:highlight w:val="red"/>
                  <w:rPrChange w:id="559" w:author="Author">
                    <w:rPr>
                      <w:rFonts w:eastAsia="Times New Roman"/>
                      <w:color w:val="000000"/>
                    </w:rPr>
                  </w:rPrChange>
                </w:rPr>
                <w:delText>(</w:delText>
              </w:r>
              <w:r w:rsidR="007C4C09" w:rsidRPr="006851DC" w:rsidDel="00206874">
                <w:rPr>
                  <w:rFonts w:eastAsia="Times New Roman"/>
                  <w:i/>
                  <w:color w:val="000000"/>
                  <w:highlight w:val="red"/>
                  <w:rPrChange w:id="560" w:author="Author">
                    <w:rPr>
                      <w:rFonts w:eastAsia="Times New Roman"/>
                      <w:i/>
                      <w:color w:val="000000"/>
                    </w:rPr>
                  </w:rPrChange>
                </w:rPr>
                <w:delText>Airline Quality Rating 2022</w:delText>
              </w:r>
              <w:r w:rsidR="007C4C09" w:rsidRPr="006851DC" w:rsidDel="00206874">
                <w:rPr>
                  <w:rFonts w:eastAsia="Times New Roman"/>
                  <w:color w:val="000000"/>
                  <w:highlight w:val="red"/>
                  <w:rPrChange w:id="561" w:author="Author">
                    <w:rPr>
                      <w:rFonts w:eastAsia="Times New Roman"/>
                      <w:color w:val="000000"/>
                    </w:rPr>
                  </w:rPrChange>
                </w:rPr>
                <w:delText>2022</w:delText>
              </w:r>
              <w:r w:rsidR="007F4E77" w:rsidRPr="006851DC" w:rsidDel="00206874">
                <w:rPr>
                  <w:rFonts w:eastAsia="Times New Roman"/>
                  <w:color w:val="000000"/>
                  <w:highlight w:val="red"/>
                  <w:rPrChange w:id="562" w:author="Author">
                    <w:rPr>
                      <w:rFonts w:eastAsia="Times New Roman"/>
                      <w:color w:val="000000"/>
                    </w:rPr>
                  </w:rPrChange>
                </w:rPr>
                <w:delText>)</w:delText>
              </w:r>
              <w:r w:rsidR="007C4C09" w:rsidRPr="006851DC" w:rsidDel="00206874">
                <w:rPr>
                  <w:rFonts w:eastAsia="Times New Roman"/>
                  <w:color w:val="000000"/>
                  <w:highlight w:val="red"/>
                  <w:rPrChange w:id="563" w:author="Author">
                    <w:rPr>
                      <w:rFonts w:eastAsia="Times New Roman"/>
                      <w:color w:val="000000"/>
                    </w:rPr>
                  </w:rPrChange>
                </w:rPr>
                <w:delText>(</w:delText>
              </w:r>
              <w:r w:rsidR="007C4C09" w:rsidRPr="006851DC" w:rsidDel="00206874">
                <w:rPr>
                  <w:rFonts w:eastAsia="Times New Roman"/>
                  <w:i/>
                  <w:iCs/>
                  <w:color w:val="000000"/>
                  <w:highlight w:val="red"/>
                  <w:rPrChange w:id="564" w:author="Author">
                    <w:rPr>
                      <w:rFonts w:eastAsia="Times New Roman"/>
                      <w:i/>
                      <w:iCs/>
                      <w:color w:val="000000"/>
                    </w:rPr>
                  </w:rPrChange>
                </w:rPr>
                <w:delText>Airline Quality Rating 2022</w:delText>
              </w:r>
              <w:r w:rsidR="007C4C09" w:rsidRPr="006851DC" w:rsidDel="00206874">
                <w:rPr>
                  <w:rFonts w:eastAsia="Times New Roman"/>
                  <w:color w:val="000000"/>
                  <w:highlight w:val="red"/>
                  <w:rPrChange w:id="565" w:author="Author">
                    <w:rPr>
                      <w:rFonts w:eastAsia="Times New Roman"/>
                      <w:color w:val="000000"/>
                    </w:rPr>
                  </w:rPrChange>
                </w:rPr>
                <w:delText>2022)</w:delText>
              </w:r>
            </w:del>
          </w:ins>
          <w:customXmlInsRangeStart w:id="566" w:author="Author"/>
          <w:customXmlDelRangeStart w:id="567" w:author="Author"/>
        </w:sdtContent>
      </w:sdt>
      <w:customXmlInsRangeEnd w:id="566"/>
      <w:customXmlDelRangeEnd w:id="567"/>
      <w:ins w:id="568" w:author="Author">
        <w:del w:id="569" w:author="Author">
          <w:r w:rsidR="00847DC0" w:rsidRPr="006851DC" w:rsidDel="00206874">
            <w:rPr>
              <w:rFonts w:ascii="Times New Roman" w:eastAsia="Times New Roman" w:hAnsi="Times New Roman" w:cs="Times New Roman"/>
              <w:color w:val="000000"/>
              <w:sz w:val="24"/>
              <w:szCs w:val="24"/>
              <w:highlight w:val="red"/>
              <w:rPrChange w:id="570" w:author="Author">
                <w:rPr>
                  <w:rFonts w:ascii="Times New Roman" w:eastAsia="Times New Roman" w:hAnsi="Times New Roman" w:cs="Times New Roman"/>
                  <w:color w:val="000000"/>
                  <w:sz w:val="24"/>
                  <w:szCs w:val="24"/>
                  <w:highlight w:val="white"/>
                </w:rPr>
              </w:rPrChange>
            </w:rPr>
            <w:delText xml:space="preserve"> </w:delText>
          </w:r>
        </w:del>
      </w:ins>
      <w:customXmlInsRangeStart w:id="571" w:author="Author"/>
      <w:customXmlDelRangeStart w:id="572" w:author="Author"/>
      <w:sdt>
        <w:sdtPr>
          <w:rPr>
            <w:rFonts w:ascii="Times New Roman" w:eastAsia="Times New Roman" w:hAnsi="Times New Roman" w:cs="Times New Roman"/>
            <w:b w:val="0"/>
            <w:color w:val="000000"/>
            <w:sz w:val="24"/>
            <w:szCs w:val="24"/>
            <w:highlight w:val="red"/>
          </w:rPr>
          <w:alias w:val="Citation"/>
          <w:tag w:val="{&quot;referencesIds&quot;:[&quot;doc:6524bf7871f5255f170fcef9&quot;],&quot;referencesOptions&quot;:{&quot;doc:6524bf7871f5255f170fcef9&quot;:{&quot;author&quot;:true,&quot;year&quot;:false,&quot;pageReplace&quot;:&quot;&quot;,&quot;prefix&quot;:&quot;&quot;,&quot;suffix&quot;:&quot;&quot;}},&quot;hasBrokenReferences&quot;:false,&quot;hasManualEdits&quot;:false,&quot;citationType&quot;:&quot;inline&quot;,&quot;id&quot;:2115090931,&quot;citationText&quot;:&quot;&lt;span style=\&quot;font-family:Times New Roman;font-size:16px;color:#000000\&quot;&gt;(&lt;i&gt;Airline Quality Rating 2022&lt;/i&gt;)&lt;/span&gt;&quot;}"/>
          <w:id w:val="2115090931"/>
          <w:placeholder>
            <w:docPart w:val="0FD14AAA0A5041E895D8CEED2F08A7EA"/>
          </w:placeholder>
        </w:sdtPr>
        <w:sdtContent>
          <w:customXmlInsRangeEnd w:id="571"/>
          <w:customXmlDelRangeEnd w:id="572"/>
          <w:ins w:id="573" w:author="Author">
            <w:del w:id="574" w:author="Author">
              <w:r w:rsidR="008D248A" w:rsidRPr="006851DC" w:rsidDel="00206874">
                <w:rPr>
                  <w:rFonts w:eastAsia="Times New Roman"/>
                  <w:color w:val="000000"/>
                  <w:highlight w:val="red"/>
                  <w:rPrChange w:id="575" w:author="Author">
                    <w:rPr>
                      <w:rFonts w:eastAsia="Times New Roman"/>
                      <w:color w:val="000000"/>
                    </w:rPr>
                  </w:rPrChange>
                </w:rPr>
                <w:delText>(</w:delText>
              </w:r>
              <w:r w:rsidR="008D248A" w:rsidRPr="006851DC" w:rsidDel="00206874">
                <w:rPr>
                  <w:rFonts w:eastAsia="Times New Roman"/>
                  <w:i/>
                  <w:iCs/>
                  <w:color w:val="000000"/>
                  <w:highlight w:val="red"/>
                  <w:rPrChange w:id="576" w:author="Author">
                    <w:rPr>
                      <w:rFonts w:eastAsia="Times New Roman"/>
                      <w:i/>
                      <w:iCs/>
                      <w:color w:val="000000"/>
                    </w:rPr>
                  </w:rPrChange>
                </w:rPr>
                <w:delText>Airline Quality Rating 2022</w:delText>
              </w:r>
              <w:r w:rsidR="008D248A" w:rsidRPr="006851DC" w:rsidDel="00206874">
                <w:rPr>
                  <w:rFonts w:eastAsia="Times New Roman"/>
                  <w:color w:val="000000"/>
                  <w:highlight w:val="red"/>
                  <w:rPrChange w:id="577" w:author="Author">
                    <w:rPr>
                      <w:rFonts w:eastAsia="Times New Roman"/>
                      <w:color w:val="000000"/>
                    </w:rPr>
                  </w:rPrChange>
                </w:rPr>
                <w:delText>)</w:delText>
              </w:r>
              <w:r w:rsidR="00C5710D" w:rsidRPr="006851DC" w:rsidDel="00206874">
                <w:rPr>
                  <w:rFonts w:eastAsia="Times New Roman"/>
                  <w:color w:val="000000"/>
                  <w:highlight w:val="red"/>
                  <w:rPrChange w:id="578" w:author="Author">
                    <w:rPr>
                      <w:rFonts w:eastAsia="Times New Roman"/>
                      <w:color w:val="000000"/>
                    </w:rPr>
                  </w:rPrChange>
                </w:rPr>
                <w:delText>(</w:delText>
              </w:r>
              <w:r w:rsidR="00C5710D" w:rsidRPr="006851DC" w:rsidDel="00206874">
                <w:rPr>
                  <w:rFonts w:eastAsia="Times New Roman"/>
                  <w:i/>
                  <w:color w:val="000000"/>
                  <w:highlight w:val="red"/>
                  <w:rPrChange w:id="579" w:author="Author">
                    <w:rPr>
                      <w:rFonts w:eastAsia="Times New Roman"/>
                      <w:i/>
                      <w:color w:val="000000"/>
                    </w:rPr>
                  </w:rPrChange>
                </w:rPr>
                <w:delText>Airline Quality Rating 2022</w:delText>
              </w:r>
              <w:r w:rsidR="007F4E77" w:rsidRPr="006851DC" w:rsidDel="00206874">
                <w:rPr>
                  <w:rFonts w:eastAsia="Times New Roman"/>
                  <w:color w:val="000000"/>
                  <w:highlight w:val="red"/>
                  <w:rPrChange w:id="580" w:author="Author">
                    <w:rPr>
                      <w:rFonts w:eastAsia="Times New Roman"/>
                      <w:color w:val="000000"/>
                    </w:rPr>
                  </w:rPrChange>
                </w:rPr>
                <w:delText>)</w:delText>
              </w:r>
              <w:r w:rsidR="00C5710D" w:rsidRPr="006851DC" w:rsidDel="00206874">
                <w:rPr>
                  <w:rFonts w:ascii="Calibri" w:eastAsia="Times New Roman" w:hAnsi="Calibri" w:cs="Calibri"/>
                  <w:color w:val="000000"/>
                  <w:highlight w:val="red"/>
                  <w:rPrChange w:id="581" w:author="Author">
                    <w:rPr>
                      <w:rFonts w:ascii="Calibri" w:eastAsia="Times New Roman" w:hAnsi="Calibri" w:cs="Calibri"/>
                      <w:color w:val="000000"/>
                    </w:rPr>
                  </w:rPrChange>
                </w:rPr>
                <w:delText>(</w:delText>
              </w:r>
              <w:r w:rsidR="00C5710D" w:rsidRPr="006851DC" w:rsidDel="00206874">
                <w:rPr>
                  <w:rFonts w:ascii="Calibri" w:eastAsia="Times New Roman" w:hAnsi="Calibri" w:cs="Calibri"/>
                  <w:i/>
                  <w:iCs/>
                  <w:color w:val="000000"/>
                  <w:highlight w:val="red"/>
                  <w:rPrChange w:id="582" w:author="Author">
                    <w:rPr>
                      <w:rFonts w:ascii="Calibri" w:eastAsia="Times New Roman" w:hAnsi="Calibri" w:cs="Calibri"/>
                      <w:i/>
                      <w:iCs/>
                      <w:color w:val="000000"/>
                    </w:rPr>
                  </w:rPrChange>
                </w:rPr>
                <w:delText>Airline Quality Rating 2022</w:delText>
              </w:r>
              <w:r w:rsidR="00C5710D" w:rsidRPr="006851DC" w:rsidDel="00206874">
                <w:rPr>
                  <w:rFonts w:ascii="Calibri" w:eastAsia="Times New Roman" w:hAnsi="Calibri" w:cs="Calibri"/>
                  <w:color w:val="000000"/>
                  <w:highlight w:val="red"/>
                  <w:rPrChange w:id="583" w:author="Author">
                    <w:rPr>
                      <w:rFonts w:ascii="Calibri" w:eastAsia="Times New Roman" w:hAnsi="Calibri" w:cs="Calibri"/>
                      <w:color w:val="000000"/>
                    </w:rPr>
                  </w:rPrChange>
                </w:rPr>
                <w:delText>)</w:delText>
              </w:r>
            </w:del>
          </w:ins>
          <w:customXmlInsRangeStart w:id="584" w:author="Author"/>
          <w:customXmlDelRangeStart w:id="585" w:author="Author"/>
        </w:sdtContent>
      </w:sdt>
      <w:customXmlInsRangeEnd w:id="584"/>
      <w:customXmlDelRangeEnd w:id="585"/>
      <w:ins w:id="586" w:author="Author">
        <w:del w:id="587" w:author="Author">
          <w:r w:rsidR="005D0997" w:rsidRPr="006851DC" w:rsidDel="00206874">
            <w:rPr>
              <w:rFonts w:ascii="Times New Roman" w:eastAsia="Times New Roman" w:hAnsi="Times New Roman" w:cs="Times New Roman"/>
              <w:sz w:val="24"/>
              <w:szCs w:val="24"/>
              <w:highlight w:val="red"/>
              <w:rPrChange w:id="588" w:author="Author">
                <w:rPr>
                  <w:rFonts w:ascii="Times New Roman" w:eastAsia="Times New Roman" w:hAnsi="Times New Roman" w:cs="Times New Roman"/>
                  <w:sz w:val="24"/>
                  <w:szCs w:val="24"/>
                </w:rPr>
              </w:rPrChange>
            </w:rPr>
            <w:delText>.</w:delText>
          </w:r>
          <w:r w:rsidR="00B47CB0" w:rsidRPr="006851DC" w:rsidDel="00206874">
            <w:rPr>
              <w:rFonts w:ascii="Times New Roman" w:eastAsia="Times New Roman" w:hAnsi="Times New Roman" w:cs="Times New Roman"/>
              <w:sz w:val="24"/>
              <w:szCs w:val="24"/>
              <w:highlight w:val="red"/>
              <w:rPrChange w:id="589" w:author="Author">
                <w:rPr>
                  <w:rFonts w:ascii="Times New Roman" w:eastAsia="Times New Roman" w:hAnsi="Times New Roman" w:cs="Times New Roman"/>
                  <w:sz w:val="24"/>
                  <w:szCs w:val="24"/>
                </w:rPr>
              </w:rPrChange>
            </w:rPr>
            <w:delText xml:space="preserve"> </w:delText>
          </w:r>
          <w:r w:rsidR="00562B2A" w:rsidRPr="006851DC" w:rsidDel="00206874">
            <w:rPr>
              <w:rFonts w:ascii="Times New Roman" w:eastAsia="Times New Roman" w:hAnsi="Times New Roman" w:cs="Times New Roman"/>
              <w:sz w:val="24"/>
              <w:szCs w:val="24"/>
              <w:highlight w:val="red"/>
              <w:rPrChange w:id="590" w:author="Author">
                <w:rPr>
                  <w:rFonts w:ascii="Times New Roman" w:eastAsia="Times New Roman" w:hAnsi="Times New Roman" w:cs="Times New Roman"/>
                  <w:sz w:val="24"/>
                  <w:szCs w:val="24"/>
                </w:rPr>
              </w:rPrChange>
            </w:rPr>
            <w:delText>Bagaage</w:delText>
          </w:r>
          <w:r w:rsidR="00AF447E" w:rsidRPr="006851DC" w:rsidDel="00206874">
            <w:rPr>
              <w:rFonts w:ascii="Times New Roman" w:eastAsia="Times New Roman" w:hAnsi="Times New Roman" w:cs="Times New Roman"/>
              <w:sz w:val="24"/>
              <w:szCs w:val="24"/>
              <w:highlight w:val="red"/>
              <w:rPrChange w:id="591" w:author="Author">
                <w:rPr>
                  <w:rFonts w:ascii="Times New Roman" w:eastAsia="Times New Roman" w:hAnsi="Times New Roman" w:cs="Times New Roman"/>
                  <w:sz w:val="24"/>
                  <w:szCs w:val="24"/>
                </w:rPr>
              </w:rPrChange>
            </w:rPr>
            <w:delText>Baggage</w:delText>
          </w:r>
          <w:r w:rsidR="00562B2A" w:rsidRPr="006851DC" w:rsidDel="00206874">
            <w:rPr>
              <w:rFonts w:ascii="Times New Roman" w:eastAsia="Times New Roman" w:hAnsi="Times New Roman" w:cs="Times New Roman"/>
              <w:sz w:val="24"/>
              <w:szCs w:val="24"/>
              <w:highlight w:val="red"/>
              <w:rPrChange w:id="592" w:author="Author">
                <w:rPr>
                  <w:rFonts w:ascii="Times New Roman" w:eastAsia="Times New Roman" w:hAnsi="Times New Roman" w:cs="Times New Roman"/>
                  <w:sz w:val="24"/>
                  <w:szCs w:val="24"/>
                </w:rPr>
              </w:rPrChange>
            </w:rPr>
            <w:delText xml:space="preserve"> mishandling has been a consistent factor affecting </w:delText>
          </w:r>
          <w:r w:rsidR="00227F82" w:rsidRPr="006851DC" w:rsidDel="00206874">
            <w:rPr>
              <w:rFonts w:ascii="Times New Roman" w:eastAsia="Times New Roman" w:hAnsi="Times New Roman" w:cs="Times New Roman"/>
              <w:sz w:val="24"/>
              <w:szCs w:val="24"/>
              <w:highlight w:val="red"/>
              <w:rPrChange w:id="593" w:author="Author">
                <w:rPr>
                  <w:rFonts w:ascii="Times New Roman" w:eastAsia="Times New Roman" w:hAnsi="Times New Roman" w:cs="Times New Roman"/>
                  <w:sz w:val="24"/>
                  <w:szCs w:val="24"/>
                </w:rPr>
              </w:rPrChange>
            </w:rPr>
            <w:delText>Ailine</w:delText>
          </w:r>
          <w:r w:rsidR="00ED374F" w:rsidRPr="006851DC" w:rsidDel="00206874">
            <w:rPr>
              <w:rFonts w:ascii="Times New Roman" w:eastAsia="Times New Roman" w:hAnsi="Times New Roman" w:cs="Times New Roman"/>
              <w:sz w:val="24"/>
              <w:szCs w:val="24"/>
              <w:highlight w:val="red"/>
              <w:rPrChange w:id="594" w:author="Author">
                <w:rPr>
                  <w:rFonts w:ascii="Times New Roman" w:eastAsia="Times New Roman" w:hAnsi="Times New Roman" w:cs="Times New Roman"/>
                  <w:sz w:val="24"/>
                  <w:szCs w:val="24"/>
                </w:rPr>
              </w:rPrChange>
            </w:rPr>
            <w:delText>Airline</w:delText>
          </w:r>
          <w:r w:rsidR="00227F82" w:rsidRPr="006851DC" w:rsidDel="00206874">
            <w:rPr>
              <w:rFonts w:ascii="Times New Roman" w:eastAsia="Times New Roman" w:hAnsi="Times New Roman" w:cs="Times New Roman"/>
              <w:sz w:val="24"/>
              <w:szCs w:val="24"/>
              <w:highlight w:val="red"/>
              <w:rPrChange w:id="595" w:author="Author">
                <w:rPr>
                  <w:rFonts w:ascii="Times New Roman" w:eastAsia="Times New Roman" w:hAnsi="Times New Roman" w:cs="Times New Roman"/>
                  <w:sz w:val="24"/>
                  <w:szCs w:val="24"/>
                </w:rPr>
              </w:rPrChange>
            </w:rPr>
            <w:delText xml:space="preserve"> Quality Rating. </w:delText>
          </w:r>
        </w:del>
      </w:ins>
    </w:p>
    <w:p w14:paraId="4EFB13E6" w14:textId="58A73B8B" w:rsidR="007A532E" w:rsidRPr="006851DC" w:rsidDel="00206874" w:rsidRDefault="009F6421">
      <w:pPr>
        <w:pStyle w:val="Heading1"/>
        <w:jc w:val="left"/>
        <w:rPr>
          <w:ins w:id="596" w:author="Author"/>
          <w:del w:id="597" w:author="Author"/>
          <w:rFonts w:ascii="Times New Roman" w:eastAsia="Times New Roman" w:hAnsi="Times New Roman" w:cs="Times New Roman"/>
          <w:sz w:val="24"/>
          <w:szCs w:val="24"/>
          <w:highlight w:val="red"/>
          <w:rPrChange w:id="598" w:author="Author">
            <w:rPr>
              <w:ins w:id="599" w:author="Author"/>
              <w:del w:id="600" w:author="Author"/>
              <w:rFonts w:ascii="Times New Roman" w:eastAsia="Times New Roman" w:hAnsi="Times New Roman" w:cs="Times New Roman"/>
              <w:sz w:val="24"/>
              <w:szCs w:val="24"/>
            </w:rPr>
          </w:rPrChange>
        </w:rPr>
        <w:pPrChange w:id="601" w:author="Author">
          <w:pPr>
            <w:ind w:firstLine="0"/>
          </w:pPr>
        </w:pPrChange>
      </w:pPr>
      <w:ins w:id="602" w:author="Author">
        <w:del w:id="603" w:author="Author">
          <w:r w:rsidRPr="006851DC" w:rsidDel="00206874">
            <w:rPr>
              <w:rFonts w:ascii="Times New Roman" w:eastAsia="Times New Roman" w:hAnsi="Times New Roman" w:cs="Times New Roman"/>
              <w:sz w:val="24"/>
              <w:szCs w:val="24"/>
              <w:highlight w:val="red"/>
              <w:rPrChange w:id="604" w:author="Author">
                <w:rPr>
                  <w:rFonts w:ascii="Times New Roman" w:eastAsia="Times New Roman" w:hAnsi="Times New Roman" w:cs="Times New Roman"/>
                  <w:sz w:val="24"/>
                  <w:szCs w:val="24"/>
                </w:rPr>
              </w:rPrChange>
            </w:rPr>
            <w:delText>the</w:delText>
          </w:r>
          <w:r w:rsidR="00CC2D12" w:rsidRPr="006851DC" w:rsidDel="00206874">
            <w:rPr>
              <w:rFonts w:ascii="Times New Roman" w:eastAsia="Times New Roman" w:hAnsi="Times New Roman" w:cs="Times New Roman"/>
              <w:sz w:val="24"/>
              <w:szCs w:val="24"/>
              <w:highlight w:val="red"/>
              <w:rPrChange w:id="605" w:author="Author">
                <w:rPr>
                  <w:rFonts w:ascii="Times New Roman" w:eastAsia="Times New Roman" w:hAnsi="Times New Roman" w:cs="Times New Roman"/>
                  <w:sz w:val="24"/>
                  <w:szCs w:val="24"/>
                </w:rPr>
              </w:rPrChange>
            </w:rPr>
            <w:delText xml:space="preserve"> </w:delText>
          </w:r>
          <w:r w:rsidR="00AE531E" w:rsidRPr="006851DC" w:rsidDel="00206874">
            <w:rPr>
              <w:rFonts w:ascii="Times New Roman" w:eastAsia="Times New Roman" w:hAnsi="Times New Roman" w:cs="Times New Roman"/>
              <w:sz w:val="24"/>
              <w:szCs w:val="24"/>
              <w:highlight w:val="red"/>
              <w:rPrChange w:id="606" w:author="Author">
                <w:rPr>
                  <w:rFonts w:ascii="Times New Roman" w:eastAsia="Times New Roman" w:hAnsi="Times New Roman" w:cs="Times New Roman"/>
                  <w:sz w:val="24"/>
                  <w:szCs w:val="24"/>
                </w:rPr>
              </w:rPrChange>
            </w:rPr>
            <w:delText>Cluster analys</w:delText>
          </w:r>
          <w:r w:rsidR="00D14A0F" w:rsidRPr="006851DC" w:rsidDel="00206874">
            <w:rPr>
              <w:rFonts w:ascii="Times New Roman" w:eastAsia="Times New Roman" w:hAnsi="Times New Roman" w:cs="Times New Roman"/>
              <w:sz w:val="24"/>
              <w:szCs w:val="24"/>
              <w:highlight w:val="red"/>
              <w:rPrChange w:id="607" w:author="Author">
                <w:rPr>
                  <w:rFonts w:ascii="Times New Roman" w:eastAsia="Times New Roman" w:hAnsi="Times New Roman" w:cs="Times New Roman"/>
                  <w:sz w:val="24"/>
                  <w:szCs w:val="24"/>
                </w:rPr>
              </w:rPrChange>
            </w:rPr>
            <w:delText xml:space="preserve">is </w:delText>
          </w:r>
          <w:r w:rsidR="003753F2" w:rsidRPr="006851DC" w:rsidDel="00206874">
            <w:rPr>
              <w:rFonts w:ascii="Times New Roman" w:eastAsia="Times New Roman" w:hAnsi="Times New Roman" w:cs="Times New Roman"/>
              <w:sz w:val="24"/>
              <w:szCs w:val="24"/>
              <w:highlight w:val="red"/>
              <w:rPrChange w:id="608" w:author="Author">
                <w:rPr>
                  <w:rFonts w:ascii="Times New Roman" w:eastAsia="Times New Roman" w:hAnsi="Times New Roman" w:cs="Times New Roman"/>
                  <w:sz w:val="24"/>
                  <w:szCs w:val="24"/>
                </w:rPr>
              </w:rPrChange>
            </w:rPr>
            <w:delText xml:space="preserve">is a statistical method used to classify groups. </w:delText>
          </w:r>
          <w:r w:rsidR="00AE531E" w:rsidRPr="006851DC" w:rsidDel="00206874">
            <w:rPr>
              <w:rFonts w:ascii="Times New Roman" w:eastAsia="Times New Roman" w:hAnsi="Times New Roman" w:cs="Times New Roman"/>
              <w:sz w:val="24"/>
              <w:szCs w:val="24"/>
              <w:highlight w:val="red"/>
              <w:rPrChange w:id="609" w:author="Author">
                <w:rPr>
                  <w:rFonts w:ascii="Times New Roman" w:eastAsia="Times New Roman" w:hAnsi="Times New Roman" w:cs="Times New Roman"/>
                  <w:sz w:val="24"/>
                  <w:szCs w:val="24"/>
                </w:rPr>
              </w:rPrChange>
            </w:rPr>
            <w:delText>ois</w:delText>
          </w:r>
          <w:r w:rsidR="007A532E" w:rsidRPr="006851DC" w:rsidDel="00206874">
            <w:rPr>
              <w:rFonts w:ascii="Times New Roman" w:eastAsia="Times New Roman" w:hAnsi="Times New Roman" w:cs="Times New Roman"/>
              <w:sz w:val="24"/>
              <w:szCs w:val="24"/>
              <w:highlight w:val="red"/>
              <w:rPrChange w:id="610" w:author="Author">
                <w:rPr>
                  <w:rFonts w:ascii="Times New Roman" w:eastAsia="Times New Roman" w:hAnsi="Times New Roman" w:cs="Times New Roman"/>
                  <w:sz w:val="24"/>
                  <w:szCs w:val="24"/>
                </w:rPr>
              </w:rPrChange>
            </w:rPr>
            <w:delText xml:space="preserve">It has been identified that cluster analysis has been effective method in grouping similar </w:delText>
          </w:r>
          <w:r w:rsidR="00F76F99" w:rsidRPr="006851DC" w:rsidDel="00206874">
            <w:rPr>
              <w:rFonts w:ascii="Times New Roman" w:eastAsia="Times New Roman" w:hAnsi="Times New Roman" w:cs="Times New Roman"/>
              <w:sz w:val="24"/>
              <w:szCs w:val="24"/>
              <w:highlight w:val="red"/>
              <w:rPrChange w:id="611" w:author="Author">
                <w:rPr>
                  <w:rFonts w:ascii="Times New Roman" w:eastAsia="Times New Roman" w:hAnsi="Times New Roman" w:cs="Times New Roman"/>
                  <w:sz w:val="24"/>
                  <w:szCs w:val="24"/>
                </w:rPr>
              </w:rPrChange>
            </w:rPr>
            <w:delText xml:space="preserve">flights in terms of </w:delText>
          </w:r>
          <w:r w:rsidR="00F51D90" w:rsidRPr="006851DC" w:rsidDel="00206874">
            <w:rPr>
              <w:rFonts w:ascii="Times New Roman" w:eastAsia="Times New Roman" w:hAnsi="Times New Roman" w:cs="Times New Roman"/>
              <w:sz w:val="24"/>
              <w:szCs w:val="24"/>
              <w:highlight w:val="red"/>
              <w:rPrChange w:id="612" w:author="Author">
                <w:rPr>
                  <w:rFonts w:ascii="Times New Roman" w:eastAsia="Times New Roman" w:hAnsi="Times New Roman" w:cs="Times New Roman"/>
                  <w:sz w:val="24"/>
                  <w:szCs w:val="24"/>
                </w:rPr>
              </w:rPrChange>
            </w:rPr>
            <w:delText xml:space="preserve">several dimensions and sub dimensions  </w:delText>
          </w:r>
        </w:del>
      </w:ins>
      <w:customXmlInsRangeStart w:id="613" w:author="Author"/>
      <w:customXmlDelRangeStart w:id="614" w:author="Author"/>
      <w:sdt>
        <w:sdtPr>
          <w:rPr>
            <w:rFonts w:ascii="Times New Roman" w:eastAsia="Times New Roman" w:hAnsi="Times New Roman" w:cs="Times New Roman"/>
            <w:b w:val="0"/>
            <w:color w:val="000000"/>
            <w:sz w:val="24"/>
            <w:szCs w:val="24"/>
            <w:highlight w:val="red"/>
          </w:rPr>
          <w:alias w:val="Citation"/>
          <w:tag w:val="{&quot;referencesIds&quot;:[&quot;doc:65235ab0cad54d61de92e0dd&quot;],&quot;referencesOptions&quot;:{&quot;doc:65235ab0cad54d61de92e0dd&quot;:{&quot;author&quot;:true,&quot;year&quot;:true,&quot;pageReplace&quot;:&quot;&quot;,&quot;prefix&quot;:&quot;&quot;,&quot;suffix&quot;:&quot;&quot;}},&quot;hasBrokenReferences&quot;:false,&quot;hasManualEdits&quot;:false,&quot;citationType&quot;:&quot;inline&quot;,&quot;id&quot;:-352181896,&quot;citationText&quot;:&quot;&lt;span style=\&quot;font-family:Times New Roman;font-size:16px;color:#000000\&quot;&gt;(Wang &amp;amp; Pham, 2020)&lt;/span&gt;&quot;}"/>
          <w:id w:val="-352181896"/>
          <w:placeholder>
            <w:docPart w:val="F8EDDCAC59DC4837B7C9C9961AFEE425"/>
          </w:placeholder>
        </w:sdtPr>
        <w:sdtContent>
          <w:customXmlInsRangeEnd w:id="613"/>
          <w:customXmlDelRangeEnd w:id="614"/>
          <w:ins w:id="615" w:author="Author">
            <w:del w:id="616" w:author="Author">
              <w:r w:rsidR="008D248A" w:rsidRPr="006851DC" w:rsidDel="00206874">
                <w:rPr>
                  <w:rFonts w:eastAsia="Times New Roman"/>
                  <w:color w:val="000000"/>
                  <w:highlight w:val="red"/>
                  <w:rPrChange w:id="617" w:author="Author">
                    <w:rPr>
                      <w:rFonts w:eastAsia="Times New Roman"/>
                      <w:color w:val="000000"/>
                    </w:rPr>
                  </w:rPrChange>
                </w:rPr>
                <w:delText>(Wang &amp; Pham, 2020)</w:delText>
              </w:r>
              <w:r w:rsidR="00F51D90" w:rsidRPr="006851DC" w:rsidDel="00206874">
                <w:rPr>
                  <w:rFonts w:eastAsia="Times New Roman"/>
                  <w:color w:val="000000"/>
                  <w:highlight w:val="red"/>
                  <w:rPrChange w:id="618" w:author="Author">
                    <w:rPr>
                      <w:rFonts w:eastAsia="Times New Roman"/>
                      <w:color w:val="000000"/>
                    </w:rPr>
                  </w:rPrChange>
                </w:rPr>
                <w:delText>(Wang &amp; Pham, 2020</w:delText>
              </w:r>
              <w:r w:rsidR="00C5710D" w:rsidRPr="006851DC" w:rsidDel="00206874">
                <w:rPr>
                  <w:rFonts w:eastAsia="Times New Roman"/>
                  <w:color w:val="000000"/>
                  <w:highlight w:val="red"/>
                  <w:rPrChange w:id="619" w:author="Author">
                    <w:rPr>
                      <w:rFonts w:eastAsia="Times New Roman"/>
                      <w:color w:val="000000"/>
                    </w:rPr>
                  </w:rPrChange>
                </w:rPr>
                <w:delText>)</w:delText>
              </w:r>
              <w:r w:rsidR="007C4C09" w:rsidRPr="006851DC" w:rsidDel="00206874">
                <w:rPr>
                  <w:rFonts w:ascii="Calibri" w:eastAsia="Times New Roman" w:hAnsi="Calibri" w:cs="Calibri"/>
                  <w:color w:val="000000"/>
                  <w:highlight w:val="red"/>
                  <w:rPrChange w:id="620" w:author="Author">
                    <w:rPr>
                      <w:rFonts w:eastAsia="Times New Roman"/>
                      <w:color w:val="000000"/>
                    </w:rPr>
                  </w:rPrChange>
                </w:rPr>
                <w:delText>(Wang &amp; Pham, 2020)</w:delText>
              </w:r>
              <w:r w:rsidR="00F51D90" w:rsidRPr="006851DC" w:rsidDel="00206874">
                <w:rPr>
                  <w:rFonts w:eastAsia="Times New Roman"/>
                  <w:color w:val="000000"/>
                  <w:highlight w:val="red"/>
                  <w:rPrChange w:id="621" w:author="Author">
                    <w:rPr>
                      <w:rFonts w:eastAsia="Times New Roman"/>
                      <w:color w:val="000000"/>
                    </w:rPr>
                  </w:rPrChange>
                </w:rPr>
                <w:delText>(Wang &amp; Pham, 2020</w:delText>
              </w:r>
              <w:r w:rsidR="007C4C09" w:rsidRPr="006851DC" w:rsidDel="00206874">
                <w:rPr>
                  <w:rFonts w:eastAsia="Times New Roman"/>
                  <w:color w:val="000000"/>
                  <w:highlight w:val="red"/>
                  <w:rPrChange w:id="622" w:author="Author">
                    <w:rPr>
                      <w:rFonts w:eastAsia="Times New Roman"/>
                      <w:color w:val="000000"/>
                    </w:rPr>
                  </w:rPrChange>
                </w:rPr>
                <w:delText>)</w:delText>
              </w:r>
              <w:r w:rsidR="00F51D90" w:rsidRPr="006851DC" w:rsidDel="00206874">
                <w:rPr>
                  <w:rFonts w:eastAsia="Times New Roman"/>
                  <w:color w:val="000000"/>
                  <w:highlight w:val="red"/>
                  <w:rPrChange w:id="623" w:author="Author">
                    <w:rPr>
                      <w:rFonts w:eastAsia="Times New Roman"/>
                      <w:color w:val="000000"/>
                    </w:rPr>
                  </w:rPrChange>
                </w:rPr>
                <w:delText>(Wang &amp; Pham, 2020)</w:delText>
              </w:r>
            </w:del>
          </w:ins>
          <w:customXmlInsRangeStart w:id="624" w:author="Author"/>
          <w:customXmlDelRangeStart w:id="625" w:author="Author"/>
        </w:sdtContent>
      </w:sdt>
      <w:customXmlInsRangeEnd w:id="624"/>
      <w:customXmlDelRangeEnd w:id="625"/>
      <w:ins w:id="626" w:author="Author">
        <w:del w:id="627" w:author="Author">
          <w:r w:rsidR="00A26E90" w:rsidRPr="006851DC" w:rsidDel="00206874">
            <w:rPr>
              <w:rFonts w:ascii="Times New Roman" w:eastAsia="Times New Roman" w:hAnsi="Times New Roman" w:cs="Times New Roman"/>
              <w:color w:val="000000"/>
              <w:sz w:val="24"/>
              <w:szCs w:val="24"/>
              <w:highlight w:val="red"/>
              <w:rPrChange w:id="628" w:author="Author">
                <w:rPr>
                  <w:rFonts w:ascii="Times New Roman" w:eastAsia="Times New Roman" w:hAnsi="Times New Roman" w:cs="Times New Roman"/>
                  <w:color w:val="000000"/>
                  <w:sz w:val="24"/>
                  <w:szCs w:val="24"/>
                </w:rPr>
              </w:rPrChange>
            </w:rPr>
            <w:delText>.</w:delText>
          </w:r>
          <w:r w:rsidR="00AE531E" w:rsidRPr="006851DC" w:rsidDel="00206874">
            <w:rPr>
              <w:rFonts w:ascii="Times New Roman" w:eastAsia="Times New Roman" w:hAnsi="Times New Roman" w:cs="Times New Roman"/>
              <w:color w:val="000000"/>
              <w:sz w:val="24"/>
              <w:szCs w:val="24"/>
              <w:highlight w:val="red"/>
              <w:rPrChange w:id="629" w:author="Author">
                <w:rPr>
                  <w:rFonts w:ascii="Times New Roman" w:eastAsia="Times New Roman" w:hAnsi="Times New Roman" w:cs="Times New Roman"/>
                  <w:color w:val="000000"/>
                  <w:sz w:val="24"/>
                  <w:szCs w:val="24"/>
                </w:rPr>
              </w:rPrChange>
            </w:rPr>
            <w:delText xml:space="preserve"> </w:delText>
          </w:r>
          <w:r w:rsidR="00F35257" w:rsidRPr="006851DC" w:rsidDel="00206874">
            <w:rPr>
              <w:rFonts w:ascii="Times New Roman" w:eastAsia="Times New Roman" w:hAnsi="Times New Roman" w:cs="Times New Roman"/>
              <w:color w:val="000000"/>
              <w:sz w:val="24"/>
              <w:szCs w:val="24"/>
              <w:highlight w:val="red"/>
              <w:rPrChange w:id="630" w:author="Author">
                <w:rPr>
                  <w:rFonts w:ascii="Times New Roman" w:eastAsia="Times New Roman" w:hAnsi="Times New Roman" w:cs="Times New Roman"/>
                  <w:color w:val="000000"/>
                  <w:sz w:val="24"/>
                  <w:szCs w:val="24"/>
                </w:rPr>
              </w:rPrChange>
            </w:rPr>
            <w:delText xml:space="preserve">This </w:delText>
          </w:r>
          <w:r w:rsidR="00D60D86" w:rsidRPr="006851DC" w:rsidDel="00206874">
            <w:rPr>
              <w:rFonts w:ascii="Times New Roman" w:eastAsia="Times New Roman" w:hAnsi="Times New Roman" w:cs="Times New Roman"/>
              <w:color w:val="000000"/>
              <w:sz w:val="24"/>
              <w:szCs w:val="24"/>
              <w:highlight w:val="red"/>
              <w:rPrChange w:id="631" w:author="Author">
                <w:rPr>
                  <w:rFonts w:ascii="Times New Roman" w:eastAsia="Times New Roman" w:hAnsi="Times New Roman" w:cs="Times New Roman"/>
                  <w:color w:val="000000"/>
                  <w:sz w:val="24"/>
                  <w:szCs w:val="24"/>
                </w:rPr>
              </w:rPrChange>
            </w:rPr>
            <w:delText xml:space="preserve">provides an idea to concentrate on </w:delText>
          </w:r>
          <w:r w:rsidR="00853969" w:rsidRPr="006851DC" w:rsidDel="00206874">
            <w:rPr>
              <w:rFonts w:ascii="Times New Roman" w:eastAsia="Times New Roman" w:hAnsi="Times New Roman" w:cs="Times New Roman"/>
              <w:color w:val="000000"/>
              <w:sz w:val="24"/>
              <w:szCs w:val="24"/>
              <w:highlight w:val="red"/>
              <w:rPrChange w:id="632" w:author="Author">
                <w:rPr>
                  <w:rFonts w:ascii="Times New Roman" w:eastAsia="Times New Roman" w:hAnsi="Times New Roman" w:cs="Times New Roman"/>
                  <w:color w:val="000000"/>
                  <w:sz w:val="24"/>
                  <w:szCs w:val="24"/>
                </w:rPr>
              </w:rPrChange>
            </w:rPr>
            <w:delText>a particular area of interest or improvement in this industry.</w:delText>
          </w:r>
          <w:r w:rsidR="000D4961" w:rsidRPr="006851DC" w:rsidDel="00206874">
            <w:rPr>
              <w:rFonts w:ascii="Times New Roman" w:eastAsia="Times New Roman" w:hAnsi="Times New Roman" w:cs="Times New Roman"/>
              <w:color w:val="000000"/>
              <w:sz w:val="24"/>
              <w:szCs w:val="24"/>
              <w:highlight w:val="red"/>
              <w:rPrChange w:id="633" w:author="Author">
                <w:rPr>
                  <w:rFonts w:ascii="Times New Roman" w:eastAsia="Times New Roman" w:hAnsi="Times New Roman" w:cs="Times New Roman"/>
                  <w:color w:val="000000"/>
                  <w:sz w:val="24"/>
                  <w:szCs w:val="24"/>
                </w:rPr>
              </w:rPrChange>
            </w:rPr>
            <w:delText xml:space="preserve">. </w:delText>
          </w:r>
        </w:del>
      </w:ins>
    </w:p>
    <w:p w14:paraId="73CE4F49" w14:textId="109B34AA" w:rsidR="00E900D7" w:rsidRPr="006851DC" w:rsidDel="00206874" w:rsidRDefault="00E900D7">
      <w:pPr>
        <w:pStyle w:val="Heading1"/>
        <w:jc w:val="left"/>
        <w:rPr>
          <w:del w:id="634" w:author="Author"/>
          <w:rFonts w:ascii="Times New Roman" w:eastAsia="Times New Roman" w:hAnsi="Times New Roman" w:cs="Times New Roman"/>
          <w:sz w:val="24"/>
          <w:szCs w:val="24"/>
          <w:highlight w:val="red"/>
          <w:rPrChange w:id="635" w:author="Author">
            <w:rPr>
              <w:del w:id="636" w:author="Author"/>
              <w:rFonts w:ascii="Times New Roman" w:eastAsia="Times New Roman" w:hAnsi="Times New Roman" w:cs="Times New Roman"/>
              <w:sz w:val="24"/>
              <w:szCs w:val="24"/>
            </w:rPr>
          </w:rPrChange>
        </w:rPr>
        <w:pPrChange w:id="637" w:author="Author">
          <w:pPr>
            <w:ind w:firstLine="0"/>
          </w:pPr>
        </w:pPrChange>
      </w:pPr>
      <w:del w:id="638" w:author="Author">
        <w:r w:rsidRPr="006851DC" w:rsidDel="00206874">
          <w:rPr>
            <w:rFonts w:ascii="Times New Roman" w:eastAsia="Times New Roman" w:hAnsi="Times New Roman" w:cs="Times New Roman"/>
            <w:sz w:val="24"/>
            <w:szCs w:val="24"/>
            <w:highlight w:val="red"/>
            <w:rPrChange w:id="639" w:author="Author">
              <w:rPr>
                <w:rFonts w:ascii="Times New Roman" w:eastAsia="Times New Roman" w:hAnsi="Times New Roman" w:cs="Times New Roman"/>
                <w:sz w:val="24"/>
                <w:szCs w:val="24"/>
              </w:rPr>
            </w:rPrChange>
          </w:rPr>
          <w:delText>Unsupervised Learning for Pattern Recognition</w:delText>
        </w:r>
      </w:del>
    </w:p>
    <w:p w14:paraId="7DA70A6A" w14:textId="21C18353" w:rsidR="00621D42" w:rsidRPr="006851DC" w:rsidDel="00206874" w:rsidRDefault="00E463D8">
      <w:pPr>
        <w:pStyle w:val="Heading1"/>
        <w:jc w:val="left"/>
        <w:rPr>
          <w:del w:id="640" w:author="Author"/>
          <w:rFonts w:ascii="Times New Roman" w:eastAsia="Times New Roman" w:hAnsi="Times New Roman" w:cs="Times New Roman"/>
          <w:sz w:val="24"/>
          <w:szCs w:val="24"/>
          <w:highlight w:val="red"/>
          <w:rPrChange w:id="641" w:author="Author">
            <w:rPr>
              <w:del w:id="642" w:author="Author"/>
              <w:rFonts w:ascii="Times New Roman" w:eastAsia="Times New Roman" w:hAnsi="Times New Roman" w:cs="Times New Roman"/>
              <w:sz w:val="24"/>
              <w:szCs w:val="24"/>
            </w:rPr>
          </w:rPrChange>
        </w:rPr>
        <w:pPrChange w:id="643" w:author="Author">
          <w:pPr>
            <w:ind w:firstLine="0"/>
          </w:pPr>
        </w:pPrChange>
      </w:pPr>
      <w:del w:id="644" w:author="Author">
        <w:r w:rsidRPr="006851DC" w:rsidDel="00206874">
          <w:rPr>
            <w:highlight w:val="red"/>
            <w:rPrChange w:id="645" w:author="Author">
              <w:rPr/>
            </w:rPrChange>
          </w:rPr>
          <w:fldChar w:fldCharType="begin"/>
        </w:r>
        <w:r w:rsidRPr="006851DC" w:rsidDel="00206874">
          <w:rPr>
            <w:highlight w:val="red"/>
            <w:rPrChange w:id="646" w:author="Author">
              <w:rPr/>
            </w:rPrChange>
          </w:rPr>
          <w:delInstrText>HYPERLINK "https://www.hindawi.com/journals/jat/2020/4156298/"</w:delInstrText>
        </w:r>
        <w:r w:rsidRPr="00B21D0D" w:rsidDel="00206874">
          <w:rPr>
            <w:b w:val="0"/>
            <w:bCs w:val="0"/>
            <w:highlight w:val="red"/>
          </w:rPr>
        </w:r>
        <w:r w:rsidRPr="006851DC" w:rsidDel="00206874">
          <w:rPr>
            <w:highlight w:val="red"/>
            <w:rPrChange w:id="647" w:author="Author">
              <w:rPr>
                <w:rStyle w:val="Hyperlink"/>
                <w:rFonts w:ascii="Times New Roman" w:eastAsia="Times New Roman" w:hAnsi="Times New Roman" w:cs="Times New Roman"/>
                <w:sz w:val="24"/>
                <w:szCs w:val="24"/>
              </w:rPr>
            </w:rPrChange>
          </w:rPr>
          <w:fldChar w:fldCharType="separate"/>
        </w:r>
        <w:r w:rsidR="00C170EA" w:rsidRPr="006851DC" w:rsidDel="00206874">
          <w:rPr>
            <w:rStyle w:val="Hyperlink"/>
            <w:rFonts w:ascii="Times New Roman" w:eastAsia="Times New Roman" w:hAnsi="Times New Roman" w:cs="Times New Roman"/>
            <w:sz w:val="24"/>
            <w:szCs w:val="24"/>
            <w:highlight w:val="red"/>
            <w:rPrChange w:id="648" w:author="Author">
              <w:rPr>
                <w:rStyle w:val="Hyperlink"/>
                <w:rFonts w:ascii="Times New Roman" w:eastAsia="Times New Roman" w:hAnsi="Times New Roman" w:cs="Times New Roman"/>
                <w:sz w:val="24"/>
                <w:szCs w:val="24"/>
              </w:rPr>
            </w:rPrChange>
          </w:rPr>
          <w:delText>https://www.hindawi.com/journals/jat/2020/4156298/</w:delText>
        </w:r>
        <w:r w:rsidRPr="006851DC" w:rsidDel="00206874">
          <w:rPr>
            <w:rStyle w:val="Hyperlink"/>
            <w:rFonts w:ascii="Times New Roman" w:eastAsia="Times New Roman" w:hAnsi="Times New Roman" w:cs="Times New Roman"/>
            <w:sz w:val="24"/>
            <w:szCs w:val="24"/>
            <w:highlight w:val="red"/>
            <w:rPrChange w:id="649" w:author="Author">
              <w:rPr>
                <w:rStyle w:val="Hyperlink"/>
                <w:rFonts w:ascii="Times New Roman" w:eastAsia="Times New Roman" w:hAnsi="Times New Roman" w:cs="Times New Roman"/>
                <w:sz w:val="24"/>
                <w:szCs w:val="24"/>
              </w:rPr>
            </w:rPrChange>
          </w:rPr>
          <w:fldChar w:fldCharType="end"/>
        </w:r>
      </w:del>
    </w:p>
    <w:p w14:paraId="524B8B3F" w14:textId="4DE4D8A7" w:rsidR="00C170EA" w:rsidRPr="006851DC" w:rsidDel="00206874" w:rsidRDefault="00A51C2B">
      <w:pPr>
        <w:pStyle w:val="Heading1"/>
        <w:jc w:val="left"/>
        <w:rPr>
          <w:del w:id="650" w:author="Author"/>
          <w:rFonts w:ascii="Times New Roman" w:eastAsia="Times New Roman" w:hAnsi="Times New Roman" w:cs="Times New Roman"/>
          <w:sz w:val="24"/>
          <w:szCs w:val="24"/>
          <w:highlight w:val="red"/>
          <w:rPrChange w:id="651" w:author="Author">
            <w:rPr>
              <w:del w:id="652" w:author="Author"/>
              <w:rFonts w:ascii="Times New Roman" w:eastAsia="Times New Roman" w:hAnsi="Times New Roman" w:cs="Times New Roman"/>
              <w:sz w:val="24"/>
              <w:szCs w:val="24"/>
            </w:rPr>
          </w:rPrChange>
        </w:rPr>
        <w:pPrChange w:id="653" w:author="Author">
          <w:pPr>
            <w:ind w:firstLine="0"/>
          </w:pPr>
        </w:pPrChange>
      </w:pPr>
      <w:del w:id="654" w:author="Author">
        <w:r w:rsidRPr="006851DC" w:rsidDel="00206874">
          <w:rPr>
            <w:rFonts w:ascii="Times New Roman" w:eastAsia="Times New Roman" w:hAnsi="Times New Roman" w:cs="Times New Roman"/>
            <w:noProof/>
            <w:sz w:val="24"/>
            <w:szCs w:val="24"/>
            <w:highlight w:val="red"/>
            <w:rPrChange w:id="655" w:author="Author">
              <w:rPr>
                <w:rFonts w:ascii="Times New Roman" w:eastAsia="Times New Roman" w:hAnsi="Times New Roman" w:cs="Times New Roman"/>
                <w:noProof/>
                <w:sz w:val="24"/>
                <w:szCs w:val="24"/>
              </w:rPr>
            </w:rPrChange>
          </w:rPr>
          <w:drawing>
            <wp:inline distT="0" distB="0" distL="0" distR="0" wp14:anchorId="7A5337C4" wp14:editId="3C15D7B4">
              <wp:extent cx="5943600" cy="3413125"/>
              <wp:effectExtent l="0" t="0" r="0" b="0"/>
              <wp:docPr id="871304535" name="Picture 87130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del>
    </w:p>
    <w:p w14:paraId="6FBFA930" w14:textId="5F5860BF" w:rsidR="009B66FC" w:rsidRPr="006851DC" w:rsidDel="00206874" w:rsidRDefault="009B66FC">
      <w:pPr>
        <w:pStyle w:val="Heading1"/>
        <w:jc w:val="left"/>
        <w:rPr>
          <w:del w:id="656" w:author="Author"/>
          <w:rFonts w:ascii="Times New Roman" w:eastAsia="Times New Roman" w:hAnsi="Times New Roman" w:cs="Times New Roman"/>
          <w:sz w:val="24"/>
          <w:szCs w:val="24"/>
          <w:highlight w:val="red"/>
          <w:rPrChange w:id="657" w:author="Author">
            <w:rPr>
              <w:del w:id="658" w:author="Author"/>
              <w:rFonts w:ascii="Times New Roman" w:eastAsia="Times New Roman" w:hAnsi="Times New Roman" w:cs="Times New Roman"/>
              <w:sz w:val="24"/>
              <w:szCs w:val="24"/>
            </w:rPr>
          </w:rPrChange>
        </w:rPr>
        <w:pPrChange w:id="659" w:author="Author">
          <w:pPr>
            <w:ind w:firstLine="0"/>
          </w:pPr>
        </w:pPrChange>
      </w:pPr>
    </w:p>
    <w:p w14:paraId="58756559" w14:textId="49721D10" w:rsidR="0087320C" w:rsidRPr="006851DC" w:rsidDel="00206874" w:rsidRDefault="0087320C">
      <w:pPr>
        <w:pStyle w:val="Heading1"/>
        <w:jc w:val="left"/>
        <w:rPr>
          <w:del w:id="660" w:author="Author"/>
          <w:rFonts w:ascii="Times New Roman" w:eastAsia="Times New Roman" w:hAnsi="Times New Roman" w:cs="Times New Roman"/>
          <w:sz w:val="24"/>
          <w:szCs w:val="24"/>
          <w:highlight w:val="red"/>
          <w:rPrChange w:id="661" w:author="Author">
            <w:rPr>
              <w:del w:id="662" w:author="Author"/>
              <w:rFonts w:ascii="Times New Roman" w:eastAsia="Times New Roman" w:hAnsi="Times New Roman" w:cs="Times New Roman"/>
              <w:sz w:val="24"/>
              <w:szCs w:val="24"/>
            </w:rPr>
          </w:rPrChange>
        </w:rPr>
        <w:pPrChange w:id="663" w:author="Author">
          <w:pPr>
            <w:ind w:firstLine="0"/>
          </w:pPr>
        </w:pPrChange>
      </w:pPr>
      <w:del w:id="664" w:author="Author">
        <w:r w:rsidRPr="006851DC" w:rsidDel="00206874">
          <w:rPr>
            <w:rFonts w:ascii="Times New Roman" w:eastAsia="Times New Roman" w:hAnsi="Times New Roman" w:cs="Times New Roman"/>
            <w:sz w:val="24"/>
            <w:szCs w:val="24"/>
            <w:highlight w:val="red"/>
            <w:rPrChange w:id="665" w:author="Author">
              <w:rPr>
                <w:rFonts w:ascii="Times New Roman" w:eastAsia="Times New Roman" w:hAnsi="Times New Roman" w:cs="Times New Roman"/>
                <w:sz w:val="24"/>
                <w:szCs w:val="24"/>
              </w:rPr>
            </w:rPrChange>
          </w:rPr>
          <w:delText>Feed-Forward Neural Networks (FFNNs);K-Nearest Neighbors (KNN);Gradient Boosting Machine (GBM);Random Forests (RF);ExtraTrees (ET)</w:delText>
        </w:r>
      </w:del>
      <w:ins w:id="666" w:author="Author">
        <w:del w:id="667" w:author="Author">
          <w:r w:rsidR="00745EF0" w:rsidRPr="006851DC" w:rsidDel="00206874">
            <w:rPr>
              <w:rFonts w:ascii="Times New Roman" w:eastAsia="Times New Roman" w:hAnsi="Times New Roman" w:cs="Times New Roman"/>
              <w:sz w:val="24"/>
              <w:szCs w:val="24"/>
              <w:highlight w:val="red"/>
              <w:rPrChange w:id="668" w:author="Author">
                <w:rPr>
                  <w:rFonts w:ascii="Times New Roman" w:eastAsia="Times New Roman" w:hAnsi="Times New Roman" w:cs="Times New Roman"/>
                  <w:sz w:val="24"/>
                  <w:szCs w:val="24"/>
                </w:rPr>
              </w:rPrChange>
            </w:rPr>
            <w:delText xml:space="preserve"> </w:delText>
          </w:r>
          <w:r w:rsidR="00745EF0" w:rsidRPr="006851DC" w:rsidDel="00206874">
            <w:rPr>
              <w:highlight w:val="red"/>
              <w:rPrChange w:id="669" w:author="Author">
                <w:rPr/>
              </w:rPrChange>
            </w:rPr>
            <w:delText>(Z. Wang et al., 2020).</w:delText>
          </w:r>
        </w:del>
      </w:ins>
    </w:p>
    <w:p w14:paraId="0B79604B" w14:textId="2160D214" w:rsidR="00FE0B40" w:rsidRPr="006851DC" w:rsidDel="00206874" w:rsidRDefault="00FE0B40">
      <w:pPr>
        <w:pStyle w:val="Heading1"/>
        <w:jc w:val="left"/>
        <w:rPr>
          <w:ins w:id="670" w:author="Author"/>
          <w:del w:id="671" w:author="Author"/>
          <w:highlight w:val="red"/>
          <w:rPrChange w:id="672" w:author="Author">
            <w:rPr>
              <w:ins w:id="673" w:author="Author"/>
              <w:del w:id="674" w:author="Author"/>
            </w:rPr>
          </w:rPrChange>
        </w:rPr>
        <w:pPrChange w:id="675" w:author="Author">
          <w:pPr>
            <w:pStyle w:val="NormalWeb"/>
            <w:spacing w:before="0" w:beforeAutospacing="0" w:after="0" w:afterAutospacing="0" w:line="480" w:lineRule="auto"/>
            <w:ind w:left="720" w:hanging="720"/>
          </w:pPr>
        </w:pPrChange>
      </w:pPr>
      <w:ins w:id="676" w:author="Author">
        <w:del w:id="677" w:author="Author">
          <w:r w:rsidRPr="006851DC" w:rsidDel="00206874">
            <w:rPr>
              <w:highlight w:val="red"/>
              <w:rPrChange w:id="678" w:author="Author">
                <w:rPr/>
              </w:rPrChange>
            </w:rPr>
            <w:delText xml:space="preserve">Wang, Z., Liang, M., &amp; Delahaye, D. (2020). Automated data-driven prediction on aircraft Estimated Time of Arrival. </w:delText>
          </w:r>
          <w:r w:rsidRPr="006851DC" w:rsidDel="00206874">
            <w:rPr>
              <w:i/>
              <w:iCs/>
              <w:highlight w:val="red"/>
              <w:rPrChange w:id="679" w:author="Author">
                <w:rPr>
                  <w:i/>
                  <w:iCs/>
                </w:rPr>
              </w:rPrChange>
            </w:rPr>
            <w:delText>Journal of Air Transport Management</w:delText>
          </w:r>
          <w:r w:rsidRPr="006851DC" w:rsidDel="00206874">
            <w:rPr>
              <w:highlight w:val="red"/>
              <w:rPrChange w:id="680" w:author="Author">
                <w:rPr/>
              </w:rPrChange>
            </w:rPr>
            <w:delText xml:space="preserve">, </w:delText>
          </w:r>
          <w:r w:rsidRPr="006851DC" w:rsidDel="00206874">
            <w:rPr>
              <w:i/>
              <w:iCs/>
              <w:highlight w:val="red"/>
              <w:rPrChange w:id="681" w:author="Author">
                <w:rPr>
                  <w:i/>
                  <w:iCs/>
                </w:rPr>
              </w:rPrChange>
            </w:rPr>
            <w:delText>88</w:delText>
          </w:r>
          <w:r w:rsidRPr="006851DC" w:rsidDel="00206874">
            <w:rPr>
              <w:highlight w:val="red"/>
              <w:rPrChange w:id="682" w:author="Author">
                <w:rPr/>
              </w:rPrChange>
            </w:rPr>
            <w:delText xml:space="preserve">, 101840. </w:delText>
          </w:r>
          <w:r w:rsidRPr="006851DC" w:rsidDel="00206874">
            <w:rPr>
              <w:rFonts w:ascii="Times New Roman" w:eastAsia="Times New Roman" w:hAnsi="Times New Roman" w:cs="Times New Roman"/>
              <w:sz w:val="24"/>
              <w:szCs w:val="24"/>
              <w:highlight w:val="red"/>
              <w:rPrChange w:id="683" w:author="Author">
                <w:rPr/>
              </w:rPrChange>
            </w:rPr>
            <w:fldChar w:fldCharType="begin"/>
          </w:r>
          <w:r w:rsidRPr="006851DC" w:rsidDel="00206874">
            <w:rPr>
              <w:highlight w:val="red"/>
              <w:rPrChange w:id="684" w:author="Author">
                <w:rPr/>
              </w:rPrChange>
            </w:rPr>
            <w:delInstrText>HYPERLINK "https://doi.org/10.1016/j.jairtraman.2020.101840"</w:delInstrText>
          </w:r>
          <w:r w:rsidRPr="00B21D0D" w:rsidDel="00206874">
            <w:rPr>
              <w:rFonts w:ascii="Times New Roman" w:eastAsia="Times New Roman" w:hAnsi="Times New Roman" w:cs="Times New Roman"/>
              <w:b w:val="0"/>
              <w:bCs w:val="0"/>
              <w:sz w:val="24"/>
              <w:szCs w:val="24"/>
              <w:highlight w:val="red"/>
            </w:rPr>
          </w:r>
          <w:r w:rsidRPr="006851DC" w:rsidDel="00206874">
            <w:rPr>
              <w:rFonts w:ascii="Times New Roman" w:eastAsia="Times New Roman" w:hAnsi="Times New Roman" w:cs="Times New Roman"/>
              <w:sz w:val="24"/>
              <w:szCs w:val="24"/>
              <w:highlight w:val="red"/>
              <w:rPrChange w:id="685" w:author="Author">
                <w:rPr/>
              </w:rPrChange>
            </w:rPr>
            <w:fldChar w:fldCharType="separate"/>
          </w:r>
          <w:r w:rsidRPr="006851DC" w:rsidDel="00206874">
            <w:rPr>
              <w:rStyle w:val="Hyperlink"/>
              <w:highlight w:val="red"/>
              <w:rPrChange w:id="686" w:author="Author">
                <w:rPr>
                  <w:rStyle w:val="Hyperlink"/>
                </w:rPr>
              </w:rPrChange>
            </w:rPr>
            <w:delText>https://doi.org/10.1016/j.jairtraman.2020.101840</w:delText>
          </w:r>
          <w:r w:rsidRPr="006851DC" w:rsidDel="00206874">
            <w:rPr>
              <w:rFonts w:ascii="Times New Roman" w:eastAsia="Times New Roman" w:hAnsi="Times New Roman" w:cs="Times New Roman"/>
              <w:sz w:val="24"/>
              <w:szCs w:val="24"/>
              <w:highlight w:val="red"/>
              <w:rPrChange w:id="687" w:author="Author">
                <w:rPr/>
              </w:rPrChange>
            </w:rPr>
            <w:fldChar w:fldCharType="end"/>
          </w:r>
        </w:del>
      </w:ins>
    </w:p>
    <w:p w14:paraId="10F0A387" w14:textId="1A682056" w:rsidR="00FE0B40" w:rsidRPr="006851DC" w:rsidDel="00206874" w:rsidRDefault="00FE0B40">
      <w:pPr>
        <w:pStyle w:val="Heading1"/>
        <w:jc w:val="left"/>
        <w:rPr>
          <w:ins w:id="688" w:author="Author"/>
          <w:del w:id="689" w:author="Author"/>
          <w:highlight w:val="red"/>
          <w:rPrChange w:id="690" w:author="Author">
            <w:rPr>
              <w:ins w:id="691" w:author="Author"/>
              <w:del w:id="692" w:author="Author"/>
            </w:rPr>
          </w:rPrChange>
        </w:rPr>
        <w:pPrChange w:id="693" w:author="Author">
          <w:pPr>
            <w:pStyle w:val="NormalWeb"/>
            <w:spacing w:before="0" w:beforeAutospacing="0" w:after="0" w:afterAutospacing="0" w:line="480" w:lineRule="auto"/>
            <w:ind w:left="720" w:hanging="720"/>
          </w:pPr>
        </w:pPrChange>
      </w:pPr>
    </w:p>
    <w:p w14:paraId="071E31D7" w14:textId="61B60A4A" w:rsidR="0087320C" w:rsidRPr="006851DC" w:rsidDel="00206874" w:rsidRDefault="00DD0490">
      <w:pPr>
        <w:pStyle w:val="Heading1"/>
        <w:jc w:val="left"/>
        <w:rPr>
          <w:del w:id="694" w:author="Author"/>
          <w:rFonts w:ascii="Times New Roman" w:eastAsia="Times New Roman" w:hAnsi="Times New Roman" w:cs="Times New Roman"/>
          <w:sz w:val="24"/>
          <w:szCs w:val="24"/>
          <w:highlight w:val="red"/>
          <w:rPrChange w:id="695" w:author="Author">
            <w:rPr>
              <w:del w:id="696" w:author="Author"/>
              <w:rFonts w:ascii="Times New Roman" w:eastAsia="Times New Roman" w:hAnsi="Times New Roman" w:cs="Times New Roman"/>
              <w:sz w:val="24"/>
              <w:szCs w:val="24"/>
            </w:rPr>
          </w:rPrChange>
        </w:rPr>
        <w:pPrChange w:id="697" w:author="Author">
          <w:pPr>
            <w:ind w:firstLine="0"/>
          </w:pPr>
        </w:pPrChange>
      </w:pPr>
      <w:del w:id="698" w:author="Author">
        <w:r w:rsidRPr="006851DC" w:rsidDel="00206874">
          <w:rPr>
            <w:highlight w:val="red"/>
            <w:rPrChange w:id="699" w:author="Author">
              <w:rPr/>
            </w:rPrChange>
          </w:rPr>
          <w:fldChar w:fldCharType="begin"/>
        </w:r>
        <w:r w:rsidRPr="006851DC" w:rsidDel="00206874">
          <w:rPr>
            <w:highlight w:val="red"/>
            <w:rPrChange w:id="700" w:author="Author">
              <w:rPr/>
            </w:rPrChange>
          </w:rPr>
          <w:delInstrText>HYPERLINK "https://www-sciencedirect-com.libproxy.library.unt.edu/science/article/pii/S0969699719304429?via%3Dihub"</w:delInstrText>
        </w:r>
        <w:r w:rsidRPr="00B21D0D" w:rsidDel="00206874">
          <w:rPr>
            <w:b w:val="0"/>
            <w:bCs w:val="0"/>
            <w:highlight w:val="red"/>
          </w:rPr>
        </w:r>
        <w:r w:rsidRPr="006851DC" w:rsidDel="00206874">
          <w:rPr>
            <w:highlight w:val="red"/>
            <w:rPrChange w:id="701" w:author="Author">
              <w:rPr>
                <w:rStyle w:val="Hyperlink"/>
                <w:rFonts w:ascii="Times New Roman" w:eastAsia="Times New Roman" w:hAnsi="Times New Roman" w:cs="Times New Roman"/>
                <w:sz w:val="24"/>
                <w:szCs w:val="24"/>
              </w:rPr>
            </w:rPrChange>
          </w:rPr>
          <w:fldChar w:fldCharType="separate"/>
        </w:r>
        <w:r w:rsidR="0087320C" w:rsidRPr="006851DC" w:rsidDel="00206874">
          <w:rPr>
            <w:rStyle w:val="Hyperlink"/>
            <w:rFonts w:ascii="Times New Roman" w:eastAsia="Times New Roman" w:hAnsi="Times New Roman" w:cs="Times New Roman"/>
            <w:sz w:val="24"/>
            <w:szCs w:val="24"/>
            <w:highlight w:val="red"/>
            <w:rPrChange w:id="702" w:author="Author">
              <w:rPr>
                <w:rStyle w:val="Hyperlink"/>
                <w:rFonts w:ascii="Times New Roman" w:eastAsia="Times New Roman" w:hAnsi="Times New Roman" w:cs="Times New Roman"/>
                <w:sz w:val="24"/>
                <w:szCs w:val="24"/>
              </w:rPr>
            </w:rPrChange>
          </w:rPr>
          <w:delText>https://www-sciencedirect-com.libproxy.library.unt.edu/science/article/pii/S0969699719304429?via%3Dihub</w:delText>
        </w:r>
        <w:r w:rsidRPr="006851DC" w:rsidDel="00206874">
          <w:rPr>
            <w:rStyle w:val="Hyperlink"/>
            <w:rFonts w:ascii="Times New Roman" w:eastAsia="Times New Roman" w:hAnsi="Times New Roman" w:cs="Times New Roman"/>
            <w:sz w:val="24"/>
            <w:szCs w:val="24"/>
            <w:highlight w:val="red"/>
            <w:rPrChange w:id="703" w:author="Author">
              <w:rPr>
                <w:rStyle w:val="Hyperlink"/>
                <w:rFonts w:ascii="Times New Roman" w:eastAsia="Times New Roman" w:hAnsi="Times New Roman" w:cs="Times New Roman"/>
                <w:sz w:val="24"/>
                <w:szCs w:val="24"/>
              </w:rPr>
            </w:rPrChange>
          </w:rPr>
          <w:fldChar w:fldCharType="end"/>
        </w:r>
      </w:del>
    </w:p>
    <w:p w14:paraId="4210C535" w14:textId="1FB5A202" w:rsidR="009B66FC" w:rsidRPr="006851DC" w:rsidDel="00206874" w:rsidRDefault="009B66FC">
      <w:pPr>
        <w:pStyle w:val="Heading1"/>
        <w:jc w:val="left"/>
        <w:rPr>
          <w:del w:id="704" w:author="Author"/>
          <w:rFonts w:ascii="Times New Roman" w:eastAsia="Times New Roman" w:hAnsi="Times New Roman" w:cs="Times New Roman"/>
          <w:sz w:val="24"/>
          <w:szCs w:val="24"/>
          <w:highlight w:val="red"/>
          <w:rPrChange w:id="705" w:author="Author">
            <w:rPr>
              <w:del w:id="706" w:author="Author"/>
              <w:rFonts w:ascii="Times New Roman" w:eastAsia="Times New Roman" w:hAnsi="Times New Roman" w:cs="Times New Roman"/>
              <w:sz w:val="24"/>
              <w:szCs w:val="24"/>
            </w:rPr>
          </w:rPrChange>
        </w:rPr>
        <w:pPrChange w:id="707" w:author="Author">
          <w:pPr>
            <w:ind w:firstLine="0"/>
          </w:pPr>
        </w:pPrChange>
      </w:pPr>
    </w:p>
    <w:p w14:paraId="4CC4A79E" w14:textId="3DDAB6D3" w:rsidR="00E900D7" w:rsidRPr="006851DC" w:rsidDel="00206874" w:rsidRDefault="00E900D7">
      <w:pPr>
        <w:pStyle w:val="Heading1"/>
        <w:jc w:val="left"/>
        <w:rPr>
          <w:del w:id="708" w:author="Author"/>
          <w:rFonts w:ascii="Times New Roman" w:eastAsia="Times New Roman" w:hAnsi="Times New Roman" w:cs="Times New Roman"/>
          <w:sz w:val="24"/>
          <w:szCs w:val="24"/>
          <w:highlight w:val="red"/>
          <w:rPrChange w:id="709" w:author="Author">
            <w:rPr>
              <w:del w:id="710" w:author="Author"/>
              <w:rFonts w:ascii="Times New Roman" w:eastAsia="Times New Roman" w:hAnsi="Times New Roman" w:cs="Times New Roman"/>
              <w:sz w:val="24"/>
              <w:szCs w:val="24"/>
            </w:rPr>
          </w:rPrChange>
        </w:rPr>
        <w:pPrChange w:id="711" w:author="Author">
          <w:pPr>
            <w:ind w:firstLine="0"/>
          </w:pPr>
        </w:pPrChange>
      </w:pPr>
      <w:del w:id="712" w:author="Author">
        <w:r w:rsidRPr="006851DC" w:rsidDel="00206874">
          <w:rPr>
            <w:rFonts w:ascii="Times New Roman" w:eastAsia="Times New Roman" w:hAnsi="Times New Roman" w:cs="Times New Roman"/>
            <w:sz w:val="24"/>
            <w:szCs w:val="24"/>
            <w:highlight w:val="red"/>
            <w:rPrChange w:id="713" w:author="Author">
              <w:rPr>
                <w:rFonts w:ascii="Times New Roman" w:eastAsia="Times New Roman" w:hAnsi="Times New Roman" w:cs="Times New Roman"/>
                <w:sz w:val="24"/>
                <w:szCs w:val="24"/>
              </w:rPr>
            </w:rPrChange>
          </w:rPr>
          <w:delText>Anomaly Detection for Baggage Tracking</w:delText>
        </w:r>
      </w:del>
    </w:p>
    <w:p w14:paraId="2E2E3247" w14:textId="0AA48A95" w:rsidR="00621D42" w:rsidRPr="006851DC" w:rsidDel="00206874" w:rsidRDefault="00621D42">
      <w:pPr>
        <w:pStyle w:val="Heading1"/>
        <w:jc w:val="left"/>
        <w:rPr>
          <w:del w:id="714" w:author="Author"/>
          <w:rFonts w:ascii="Times New Roman" w:eastAsia="Times New Roman" w:hAnsi="Times New Roman" w:cs="Times New Roman"/>
          <w:sz w:val="24"/>
          <w:szCs w:val="24"/>
          <w:highlight w:val="red"/>
          <w:rPrChange w:id="715" w:author="Author">
            <w:rPr>
              <w:del w:id="716" w:author="Author"/>
              <w:rFonts w:ascii="Times New Roman" w:eastAsia="Times New Roman" w:hAnsi="Times New Roman" w:cs="Times New Roman"/>
              <w:sz w:val="24"/>
              <w:szCs w:val="24"/>
            </w:rPr>
          </w:rPrChange>
        </w:rPr>
        <w:pPrChange w:id="717" w:author="Author">
          <w:pPr>
            <w:ind w:firstLine="0"/>
          </w:pPr>
        </w:pPrChange>
      </w:pPr>
    </w:p>
    <w:p w14:paraId="2F5F3B3B" w14:textId="066ACBD3" w:rsidR="00E900D7" w:rsidRPr="006851DC" w:rsidDel="00206874" w:rsidRDefault="00E900D7">
      <w:pPr>
        <w:pStyle w:val="Heading1"/>
        <w:jc w:val="left"/>
        <w:rPr>
          <w:del w:id="718" w:author="Author"/>
          <w:rFonts w:ascii="Times New Roman" w:eastAsia="Times New Roman" w:hAnsi="Times New Roman" w:cs="Times New Roman"/>
          <w:b w:val="0"/>
          <w:bCs w:val="0"/>
          <w:sz w:val="24"/>
          <w:szCs w:val="24"/>
          <w:highlight w:val="red"/>
          <w:rPrChange w:id="719" w:author="Author">
            <w:rPr>
              <w:del w:id="720" w:author="Author"/>
              <w:rFonts w:ascii="Times New Roman" w:eastAsia="Times New Roman" w:hAnsi="Times New Roman" w:cs="Times New Roman"/>
              <w:b/>
              <w:bCs/>
              <w:sz w:val="24"/>
              <w:szCs w:val="24"/>
            </w:rPr>
          </w:rPrChange>
        </w:rPr>
        <w:pPrChange w:id="721" w:author="Author">
          <w:pPr>
            <w:ind w:firstLine="0"/>
          </w:pPr>
        </w:pPrChange>
      </w:pPr>
      <w:del w:id="722" w:author="Author">
        <w:r w:rsidRPr="006851DC" w:rsidDel="00206874">
          <w:rPr>
            <w:rFonts w:ascii="Times New Roman" w:eastAsia="Times New Roman" w:hAnsi="Times New Roman" w:cs="Times New Roman"/>
            <w:b w:val="0"/>
            <w:bCs w:val="0"/>
            <w:sz w:val="24"/>
            <w:szCs w:val="24"/>
            <w:highlight w:val="red"/>
            <w:rPrChange w:id="723" w:author="Author">
              <w:rPr>
                <w:rFonts w:ascii="Times New Roman" w:eastAsia="Times New Roman" w:hAnsi="Times New Roman" w:cs="Times New Roman"/>
                <w:b/>
                <w:bCs/>
                <w:sz w:val="24"/>
                <w:szCs w:val="24"/>
              </w:rPr>
            </w:rPrChange>
          </w:rPr>
          <w:delText>Optimization Models</w:delText>
        </w:r>
      </w:del>
      <w:ins w:id="724" w:author="Author">
        <w:del w:id="725" w:author="Author">
          <w:r w:rsidR="00181499" w:rsidRPr="006851DC" w:rsidDel="00206874">
            <w:rPr>
              <w:rFonts w:ascii="Times New Roman" w:eastAsia="Times New Roman" w:hAnsi="Times New Roman" w:cs="Times New Roman"/>
              <w:b w:val="0"/>
              <w:bCs w:val="0"/>
              <w:sz w:val="24"/>
              <w:szCs w:val="24"/>
              <w:highlight w:val="red"/>
              <w:rPrChange w:id="726" w:author="Author">
                <w:rPr>
                  <w:rFonts w:ascii="Times New Roman" w:eastAsia="Times New Roman" w:hAnsi="Times New Roman" w:cs="Times New Roman"/>
                  <w:b/>
                  <w:bCs/>
                  <w:sz w:val="24"/>
                  <w:szCs w:val="24"/>
                </w:rPr>
              </w:rPrChange>
            </w:rPr>
            <w:delText>Queuing theory</w:delText>
          </w:r>
        </w:del>
      </w:ins>
    </w:p>
    <w:p w14:paraId="5B8D6955" w14:textId="66632166" w:rsidR="00AD0B9D" w:rsidRPr="006851DC" w:rsidDel="00206874" w:rsidRDefault="00E900D7">
      <w:pPr>
        <w:pStyle w:val="Heading1"/>
        <w:jc w:val="left"/>
        <w:rPr>
          <w:ins w:id="727" w:author="Author"/>
          <w:del w:id="728" w:author="Author"/>
          <w:rFonts w:ascii="Times New Roman" w:eastAsia="Times New Roman" w:hAnsi="Times New Roman" w:cs="Times New Roman"/>
          <w:sz w:val="24"/>
          <w:szCs w:val="24"/>
          <w:highlight w:val="red"/>
          <w:rPrChange w:id="729" w:author="Author">
            <w:rPr>
              <w:ins w:id="730" w:author="Author"/>
              <w:del w:id="731" w:author="Author"/>
              <w:rFonts w:ascii="Times New Roman" w:eastAsia="Times New Roman" w:hAnsi="Times New Roman" w:cs="Times New Roman"/>
              <w:sz w:val="24"/>
              <w:szCs w:val="24"/>
            </w:rPr>
          </w:rPrChange>
        </w:rPr>
        <w:pPrChange w:id="732" w:author="Author">
          <w:pPr>
            <w:ind w:firstLine="0"/>
          </w:pPr>
        </w:pPrChange>
      </w:pPr>
      <w:del w:id="733" w:author="Author">
        <w:r w:rsidRPr="006851DC" w:rsidDel="00206874">
          <w:rPr>
            <w:rFonts w:ascii="Times New Roman" w:eastAsia="Times New Roman" w:hAnsi="Times New Roman" w:cs="Times New Roman"/>
            <w:sz w:val="24"/>
            <w:szCs w:val="24"/>
            <w:highlight w:val="red"/>
            <w:rPrChange w:id="734" w:author="Author">
              <w:rPr>
                <w:rFonts w:ascii="Times New Roman" w:eastAsia="Times New Roman" w:hAnsi="Times New Roman" w:cs="Times New Roman"/>
                <w:sz w:val="24"/>
                <w:szCs w:val="24"/>
              </w:rPr>
            </w:rPrChange>
          </w:rPr>
          <w:delText>Queuing Theory</w:delText>
        </w:r>
      </w:del>
    </w:p>
    <w:p w14:paraId="4E554AFA" w14:textId="578D044A" w:rsidR="00CB1939" w:rsidRPr="006851DC" w:rsidDel="00206874" w:rsidRDefault="00CB1939">
      <w:pPr>
        <w:pStyle w:val="Heading1"/>
        <w:jc w:val="left"/>
        <w:rPr>
          <w:ins w:id="735" w:author="Author"/>
          <w:del w:id="736" w:author="Author"/>
          <w:rFonts w:ascii="Times New Roman" w:eastAsia="Times New Roman" w:hAnsi="Times New Roman" w:cs="Times New Roman"/>
          <w:sz w:val="24"/>
          <w:szCs w:val="24"/>
          <w:highlight w:val="red"/>
          <w:rPrChange w:id="737" w:author="Author">
            <w:rPr>
              <w:ins w:id="738" w:author="Author"/>
              <w:del w:id="739" w:author="Author"/>
              <w:rFonts w:ascii="Times New Roman" w:eastAsia="Times New Roman" w:hAnsi="Times New Roman" w:cs="Times New Roman"/>
              <w:sz w:val="24"/>
              <w:szCs w:val="24"/>
            </w:rPr>
          </w:rPrChange>
        </w:rPr>
        <w:pPrChange w:id="740" w:author="Author">
          <w:pPr>
            <w:ind w:firstLine="0"/>
          </w:pPr>
        </w:pPrChange>
      </w:pPr>
      <w:ins w:id="741" w:author="Author">
        <w:del w:id="742" w:author="Author">
          <w:r w:rsidRPr="006851DC" w:rsidDel="00206874">
            <w:rPr>
              <w:rFonts w:ascii="Times New Roman" w:eastAsia="Times New Roman" w:hAnsi="Times New Roman" w:cs="Times New Roman"/>
              <w:sz w:val="24"/>
              <w:szCs w:val="24"/>
              <w:highlight w:val="red"/>
              <w:rPrChange w:id="743" w:author="Author">
                <w:rPr>
                  <w:rFonts w:ascii="Times New Roman" w:eastAsia="Times New Roman" w:hAnsi="Times New Roman" w:cs="Times New Roman"/>
                  <w:sz w:val="24"/>
                  <w:szCs w:val="24"/>
                </w:rPr>
              </w:rPrChange>
            </w:rPr>
            <w:delText>A queuing model encompasses the entire system, including both the arrival process and the service process, while an arrival model specifically focuses on modeling how entities arrive at the system. Arrival models are a fundamental component of queuing models and play a crucial role in understanding and optimizing queuing systems</w:delText>
          </w:r>
          <w:r w:rsidR="00A758C2" w:rsidRPr="006851DC" w:rsidDel="00206874">
            <w:rPr>
              <w:rFonts w:ascii="Times New Roman" w:eastAsia="Times New Roman" w:hAnsi="Times New Roman" w:cs="Times New Roman"/>
              <w:sz w:val="24"/>
              <w:szCs w:val="24"/>
              <w:highlight w:val="red"/>
              <w:rPrChange w:id="744" w:author="Author">
                <w:rPr>
                  <w:rFonts w:ascii="Times New Roman" w:eastAsia="Times New Roman" w:hAnsi="Times New Roman" w:cs="Times New Roman"/>
                  <w:sz w:val="24"/>
                  <w:szCs w:val="24"/>
                </w:rPr>
              </w:rPrChange>
            </w:rPr>
            <w:delText xml:space="preserve">systems. According to </w:delText>
          </w:r>
          <w:r w:rsidR="00E479BA" w:rsidRPr="006851DC" w:rsidDel="00206874">
            <w:rPr>
              <w:rFonts w:ascii="Times New Roman" w:eastAsia="Times New Roman" w:hAnsi="Times New Roman" w:cs="Times New Roman"/>
              <w:sz w:val="24"/>
              <w:szCs w:val="24"/>
              <w:highlight w:val="red"/>
              <w:rPrChange w:id="745" w:author="Author">
                <w:rPr>
                  <w:rFonts w:ascii="Times New Roman" w:eastAsia="Times New Roman" w:hAnsi="Times New Roman" w:cs="Times New Roman"/>
                  <w:sz w:val="24"/>
                  <w:szCs w:val="24"/>
                </w:rPr>
              </w:rPrChange>
            </w:rPr>
            <w:delText xml:space="preserve">field of operations research and queuing theory, </w:delText>
          </w:r>
          <w:r w:rsidR="00195716" w:rsidRPr="006851DC" w:rsidDel="00206874">
            <w:rPr>
              <w:rFonts w:ascii="Times New Roman" w:eastAsia="Times New Roman" w:hAnsi="Times New Roman" w:cs="Times New Roman"/>
              <w:sz w:val="24"/>
              <w:szCs w:val="24"/>
              <w:highlight w:val="red"/>
              <w:rPrChange w:id="746" w:author="Author">
                <w:rPr>
                  <w:rFonts w:ascii="Times New Roman" w:eastAsia="Times New Roman" w:hAnsi="Times New Roman" w:cs="Times New Roman"/>
                  <w:sz w:val="24"/>
                  <w:szCs w:val="24"/>
                </w:rPr>
              </w:rPrChange>
            </w:rPr>
            <w:delText>arrival models describe the probability distribution and characteristics of how entities arrive at the queue over time. Common arrival processes include Poisson arrivals (constant arrival rate over time) or non-Poisson arrivals (varying arrival rates)</w:delText>
          </w:r>
          <w:r w:rsidR="00EE09E4" w:rsidRPr="006851DC" w:rsidDel="00206874">
            <w:rPr>
              <w:rFonts w:ascii="Times New Roman" w:eastAsia="Times New Roman" w:hAnsi="Times New Roman" w:cs="Times New Roman"/>
              <w:sz w:val="24"/>
              <w:szCs w:val="24"/>
              <w:highlight w:val="red"/>
              <w:rPrChange w:id="747" w:author="Author">
                <w:rPr>
                  <w:rFonts w:ascii="Times New Roman" w:eastAsia="Times New Roman" w:hAnsi="Times New Roman" w:cs="Times New Roman"/>
                  <w:sz w:val="24"/>
                  <w:szCs w:val="24"/>
                </w:rPr>
              </w:rPrChange>
            </w:rPr>
            <w:delText xml:space="preserve"> </w:delText>
          </w:r>
        </w:del>
      </w:ins>
      <w:customXmlInsRangeStart w:id="748" w:author="Author"/>
      <w:customXmlDelRangeStart w:id="749" w:author="Author"/>
      <w:sdt>
        <w:sdtPr>
          <w:rPr>
            <w:rFonts w:ascii="Times New Roman" w:eastAsia="Times New Roman" w:hAnsi="Times New Roman" w:cs="Times New Roman"/>
            <w:b w:val="0"/>
            <w:sz w:val="24"/>
            <w:szCs w:val="24"/>
            <w:highlight w:val="red"/>
          </w:rPr>
          <w:alias w:val="Citation"/>
          <w:tag w:val="{&quot;referencesIds&quot;:[&quot;doc:65235ab071f5255f170fbf71&quot;],&quot;referencesOptions&quot;:{&quot;doc:65235ab071f5255f170fbf71&quot;:{&quot;author&quot;:true,&quot;year&quot;:true,&quot;pageReplace&quot;:&quot;&quot;,&quot;prefix&quot;:&quot;&quot;,&quot;suffix&quot;:&quot;&quot;}},&quot;hasBrokenReferences&quot;:false,&quot;hasManualEdits&quot;:false,&quot;citationType&quot;:&quot;inline&quot;,&quot;id&quot;:1308830223,&quot;citationText&quot;:&quot;&lt;span style=\&quot;font-family:Times New Roman;font-size:16px;color:#000000\&quot;&gt;(Wrediningsih et al., 2019)&lt;/span&gt;&quot;}"/>
          <w:id w:val="1308830223"/>
          <w:placeholder>
            <w:docPart w:val="F20783AD3740463092D3D1DF435A213D"/>
          </w:placeholder>
        </w:sdtPr>
        <w:sdtContent>
          <w:customXmlInsRangeEnd w:id="748"/>
          <w:customXmlDelRangeEnd w:id="749"/>
          <w:ins w:id="750" w:author="Author">
            <w:del w:id="751" w:author="Author">
              <w:r w:rsidR="008D248A" w:rsidRPr="006851DC" w:rsidDel="00206874">
                <w:rPr>
                  <w:rFonts w:eastAsia="Times New Roman"/>
                  <w:color w:val="000000"/>
                  <w:highlight w:val="red"/>
                  <w:rPrChange w:id="752" w:author="Author">
                    <w:rPr>
                      <w:rFonts w:eastAsia="Times New Roman"/>
                      <w:color w:val="000000"/>
                    </w:rPr>
                  </w:rPrChange>
                </w:rPr>
                <w:delText>(Wrediningsih et al., 2019)</w:delText>
              </w:r>
              <w:r w:rsidR="00F51D90" w:rsidRPr="006851DC" w:rsidDel="00206874">
                <w:rPr>
                  <w:rFonts w:eastAsia="Times New Roman"/>
                  <w:color w:val="000000"/>
                  <w:highlight w:val="red"/>
                  <w:rPrChange w:id="753" w:author="Author">
                    <w:rPr>
                      <w:rFonts w:eastAsia="Times New Roman"/>
                      <w:color w:val="000000"/>
                    </w:rPr>
                  </w:rPrChange>
                </w:rPr>
                <w:delText>(Wrediningsih et al., 2019)</w:delText>
              </w:r>
              <w:r w:rsidR="00EE09E4" w:rsidRPr="006851DC" w:rsidDel="00206874">
                <w:rPr>
                  <w:rFonts w:ascii="Calibri" w:eastAsia="Times New Roman" w:hAnsi="Calibri" w:cs="Calibri"/>
                  <w:color w:val="000000"/>
                  <w:highlight w:val="red"/>
                  <w:rPrChange w:id="754" w:author="Author">
                    <w:rPr>
                      <w:rFonts w:eastAsia="Times New Roman"/>
                      <w:color w:val="000000"/>
                    </w:rPr>
                  </w:rPrChange>
                </w:rPr>
                <w:delText>(Wrediningsih et al., 2019</w:delText>
              </w:r>
              <w:r w:rsidR="007C4C09" w:rsidRPr="006851DC" w:rsidDel="00206874">
                <w:rPr>
                  <w:rFonts w:ascii="Calibri" w:eastAsia="Times New Roman" w:hAnsi="Calibri" w:cs="Calibri"/>
                  <w:color w:val="000000"/>
                  <w:highlight w:val="red"/>
                  <w:rPrChange w:id="755" w:author="Author">
                    <w:rPr>
                      <w:rFonts w:eastAsia="Times New Roman"/>
                      <w:color w:val="000000"/>
                    </w:rPr>
                  </w:rPrChange>
                </w:rPr>
                <w:delText>)</w:delText>
              </w:r>
              <w:r w:rsidR="00F51D90" w:rsidRPr="006851DC" w:rsidDel="00206874">
                <w:rPr>
                  <w:rFonts w:eastAsia="Times New Roman"/>
                  <w:color w:val="000000"/>
                  <w:highlight w:val="red"/>
                  <w:rPrChange w:id="756" w:author="Author">
                    <w:rPr>
                      <w:rFonts w:eastAsia="Times New Roman"/>
                      <w:color w:val="000000"/>
                    </w:rPr>
                  </w:rPrChange>
                </w:rPr>
                <w:delText>(Wrediningsih et al., 2019)</w:delText>
              </w:r>
              <w:r w:rsidR="00EE09E4" w:rsidRPr="006851DC" w:rsidDel="00206874">
                <w:rPr>
                  <w:rFonts w:eastAsia="Times New Roman"/>
                  <w:color w:val="000000"/>
                  <w:highlight w:val="red"/>
                  <w:rPrChange w:id="757" w:author="Author">
                    <w:rPr>
                      <w:rFonts w:eastAsia="Times New Roman"/>
                      <w:color w:val="000000"/>
                    </w:rPr>
                  </w:rPrChange>
                </w:rPr>
                <w:delText>(Wrediningsih et al., 2019</w:delText>
              </w:r>
              <w:r w:rsidR="00F51D90" w:rsidRPr="006851DC" w:rsidDel="00206874">
                <w:rPr>
                  <w:rFonts w:eastAsia="Times New Roman"/>
                  <w:color w:val="000000"/>
                  <w:highlight w:val="red"/>
                  <w:rPrChange w:id="758" w:author="Author">
                    <w:rPr>
                      <w:rFonts w:eastAsia="Times New Roman"/>
                      <w:color w:val="000000"/>
                    </w:rPr>
                  </w:rPrChange>
                </w:rPr>
                <w:delText>)</w:delText>
              </w:r>
              <w:r w:rsidR="00EE09E4" w:rsidRPr="006851DC" w:rsidDel="00206874">
                <w:rPr>
                  <w:rFonts w:ascii="Times New Roman" w:eastAsia="Times New Roman" w:hAnsi="Times New Roman" w:cs="Times New Roman"/>
                  <w:sz w:val="24"/>
                  <w:szCs w:val="24"/>
                  <w:highlight w:val="red"/>
                  <w:rPrChange w:id="759" w:author="Author">
                    <w:rPr>
                      <w:rFonts w:eastAsia="Times New Roman"/>
                      <w:color w:val="000000"/>
                    </w:rPr>
                  </w:rPrChange>
                </w:rPr>
                <w:delText>(Wrediningsih et al., 2019)</w:delText>
              </w:r>
            </w:del>
          </w:ins>
          <w:customXmlInsRangeStart w:id="760" w:author="Author"/>
          <w:customXmlDelRangeStart w:id="761" w:author="Author"/>
        </w:sdtContent>
      </w:sdt>
      <w:customXmlInsRangeEnd w:id="760"/>
      <w:customXmlDelRangeEnd w:id="761"/>
      <w:ins w:id="762" w:author="Author">
        <w:del w:id="763" w:author="Author">
          <w:r w:rsidR="00195716" w:rsidRPr="006851DC" w:rsidDel="00206874">
            <w:rPr>
              <w:rFonts w:ascii="Times New Roman" w:eastAsia="Times New Roman" w:hAnsi="Times New Roman" w:cs="Times New Roman"/>
              <w:sz w:val="24"/>
              <w:szCs w:val="24"/>
              <w:highlight w:val="red"/>
              <w:rPrChange w:id="764" w:author="Author">
                <w:rPr>
                  <w:rFonts w:ascii="Times New Roman" w:eastAsia="Times New Roman" w:hAnsi="Times New Roman" w:cs="Times New Roman"/>
                  <w:sz w:val="24"/>
                  <w:szCs w:val="24"/>
                </w:rPr>
              </w:rPrChange>
            </w:rPr>
            <w:delText xml:space="preserve"> .</w:delText>
          </w:r>
          <w:r w:rsidR="00522820" w:rsidRPr="006851DC" w:rsidDel="00206874">
            <w:rPr>
              <w:rFonts w:ascii="Times New Roman" w:eastAsia="Times New Roman" w:hAnsi="Times New Roman" w:cs="Times New Roman"/>
              <w:sz w:val="24"/>
              <w:szCs w:val="24"/>
              <w:highlight w:val="red"/>
              <w:rPrChange w:id="765" w:author="Author">
                <w:rPr>
                  <w:rFonts w:ascii="Times New Roman" w:eastAsia="Times New Roman" w:hAnsi="Times New Roman" w:cs="Times New Roman"/>
                  <w:sz w:val="24"/>
                  <w:szCs w:val="24"/>
                </w:rPr>
              </w:rPrChange>
            </w:rPr>
            <w:delText xml:space="preserve"> Steady state is a condition when the properties of a system do not change within time (constant). </w:delText>
          </w:r>
          <w:r w:rsidR="00027491" w:rsidRPr="006851DC" w:rsidDel="00206874">
            <w:rPr>
              <w:rFonts w:ascii="Times New Roman" w:eastAsia="Times New Roman" w:hAnsi="Times New Roman" w:cs="Times New Roman"/>
              <w:sz w:val="24"/>
              <w:szCs w:val="24"/>
              <w:highlight w:val="red"/>
              <w:rPrChange w:id="766" w:author="Author">
                <w:rPr>
                  <w:rFonts w:ascii="Times New Roman" w:eastAsia="Times New Roman" w:hAnsi="Times New Roman" w:cs="Times New Roman"/>
                  <w:sz w:val="24"/>
                  <w:szCs w:val="24"/>
                </w:rPr>
              </w:rPrChange>
            </w:rPr>
            <w:delText>The queue process generally is assumed as the time between arrivals and service times following the E</w:delText>
          </w:r>
          <w:r w:rsidR="00EE09E4" w:rsidRPr="006851DC" w:rsidDel="00206874">
            <w:rPr>
              <w:rFonts w:ascii="Times New Roman" w:eastAsia="Times New Roman" w:hAnsi="Times New Roman" w:cs="Times New Roman"/>
              <w:sz w:val="24"/>
              <w:szCs w:val="24"/>
              <w:highlight w:val="red"/>
              <w:rPrChange w:id="767" w:author="Author">
                <w:rPr>
                  <w:rFonts w:ascii="Times New Roman" w:eastAsia="Times New Roman" w:hAnsi="Times New Roman" w:cs="Times New Roman"/>
                  <w:sz w:val="24"/>
                  <w:szCs w:val="24"/>
                </w:rPr>
              </w:rPrChange>
            </w:rPr>
            <w:delText>e</w:delText>
          </w:r>
          <w:r w:rsidR="00027491" w:rsidRPr="006851DC" w:rsidDel="00206874">
            <w:rPr>
              <w:rFonts w:ascii="Times New Roman" w:eastAsia="Times New Roman" w:hAnsi="Times New Roman" w:cs="Times New Roman"/>
              <w:sz w:val="24"/>
              <w:szCs w:val="24"/>
              <w:highlight w:val="red"/>
              <w:rPrChange w:id="768" w:author="Author">
                <w:rPr>
                  <w:rFonts w:ascii="Times New Roman" w:eastAsia="Times New Roman" w:hAnsi="Times New Roman" w:cs="Times New Roman"/>
                  <w:sz w:val="24"/>
                  <w:szCs w:val="24"/>
                </w:rPr>
              </w:rPrChange>
            </w:rPr>
            <w:delText>xponential distribution, or equal to the numbers of arrival</w:delText>
          </w:r>
          <w:r w:rsidR="00EE09E4" w:rsidRPr="006851DC" w:rsidDel="00206874">
            <w:rPr>
              <w:rFonts w:ascii="Times New Roman" w:eastAsia="Times New Roman" w:hAnsi="Times New Roman" w:cs="Times New Roman"/>
              <w:sz w:val="24"/>
              <w:szCs w:val="24"/>
              <w:highlight w:val="red"/>
              <w:rPrChange w:id="769" w:author="Author">
                <w:rPr>
                  <w:rFonts w:ascii="Times New Roman" w:eastAsia="Times New Roman" w:hAnsi="Times New Roman" w:cs="Times New Roman"/>
                  <w:sz w:val="24"/>
                  <w:szCs w:val="24"/>
                </w:rPr>
              </w:rPrChange>
            </w:rPr>
            <w:delText>arrivals</w:delText>
          </w:r>
          <w:r w:rsidR="00027491" w:rsidRPr="006851DC" w:rsidDel="00206874">
            <w:rPr>
              <w:rFonts w:ascii="Times New Roman" w:eastAsia="Times New Roman" w:hAnsi="Times New Roman" w:cs="Times New Roman"/>
              <w:sz w:val="24"/>
              <w:szCs w:val="24"/>
              <w:highlight w:val="red"/>
              <w:rPrChange w:id="770" w:author="Author">
                <w:rPr>
                  <w:rFonts w:ascii="Times New Roman" w:eastAsia="Times New Roman" w:hAnsi="Times New Roman" w:cs="Times New Roman"/>
                  <w:sz w:val="24"/>
                  <w:szCs w:val="24"/>
                </w:rPr>
              </w:rPrChange>
            </w:rPr>
            <w:delText xml:space="preserve"> and the number of services following the P</w:delText>
          </w:r>
          <w:r w:rsidR="00F3068F" w:rsidRPr="006851DC" w:rsidDel="00206874">
            <w:rPr>
              <w:rFonts w:ascii="Times New Roman" w:eastAsia="Times New Roman" w:hAnsi="Times New Roman" w:cs="Times New Roman"/>
              <w:sz w:val="24"/>
              <w:szCs w:val="24"/>
              <w:highlight w:val="red"/>
              <w:rPrChange w:id="771" w:author="Author">
                <w:rPr>
                  <w:rFonts w:ascii="Times New Roman" w:eastAsia="Times New Roman" w:hAnsi="Times New Roman" w:cs="Times New Roman"/>
                  <w:sz w:val="24"/>
                  <w:szCs w:val="24"/>
                </w:rPr>
              </w:rPrChange>
            </w:rPr>
            <w:delText>p</w:delText>
          </w:r>
          <w:r w:rsidR="00027491" w:rsidRPr="006851DC" w:rsidDel="00206874">
            <w:rPr>
              <w:rFonts w:ascii="Times New Roman" w:eastAsia="Times New Roman" w:hAnsi="Times New Roman" w:cs="Times New Roman"/>
              <w:sz w:val="24"/>
              <w:szCs w:val="24"/>
              <w:highlight w:val="red"/>
              <w:rPrChange w:id="772" w:author="Author">
                <w:rPr>
                  <w:rFonts w:ascii="Times New Roman" w:eastAsia="Times New Roman" w:hAnsi="Times New Roman" w:cs="Times New Roman"/>
                  <w:sz w:val="24"/>
                  <w:szCs w:val="24"/>
                </w:rPr>
              </w:rPrChange>
            </w:rPr>
            <w:delText>oisson distribution.</w:delText>
          </w:r>
          <w:r w:rsidR="00713336" w:rsidRPr="006851DC" w:rsidDel="00206874">
            <w:rPr>
              <w:highlight w:val="red"/>
              <w:rPrChange w:id="773" w:author="Author">
                <w:rPr/>
              </w:rPrChange>
            </w:rPr>
            <w:delText xml:space="preserve"> </w:delText>
          </w:r>
          <w:r w:rsidR="00713336" w:rsidRPr="006851DC" w:rsidDel="00206874">
            <w:rPr>
              <w:rFonts w:ascii="Times New Roman" w:eastAsia="Times New Roman" w:hAnsi="Times New Roman" w:cs="Times New Roman"/>
              <w:sz w:val="24"/>
              <w:szCs w:val="24"/>
              <w:highlight w:val="red"/>
              <w:rPrChange w:id="774" w:author="Author">
                <w:rPr>
                  <w:rFonts w:ascii="Times New Roman" w:eastAsia="Times New Roman" w:hAnsi="Times New Roman" w:cs="Times New Roman"/>
                  <w:sz w:val="24"/>
                  <w:szCs w:val="24"/>
                </w:rPr>
              </w:rPrChange>
            </w:rPr>
            <w:delText>Some distributions deviate from the strict assumptions of the P</w:delText>
          </w:r>
          <w:r w:rsidR="00F3068F" w:rsidRPr="006851DC" w:rsidDel="00206874">
            <w:rPr>
              <w:rFonts w:ascii="Times New Roman" w:eastAsia="Times New Roman" w:hAnsi="Times New Roman" w:cs="Times New Roman"/>
              <w:sz w:val="24"/>
              <w:szCs w:val="24"/>
              <w:highlight w:val="red"/>
              <w:rPrChange w:id="775" w:author="Author">
                <w:rPr>
                  <w:rFonts w:ascii="Times New Roman" w:eastAsia="Times New Roman" w:hAnsi="Times New Roman" w:cs="Times New Roman"/>
                  <w:sz w:val="24"/>
                  <w:szCs w:val="24"/>
                </w:rPr>
              </w:rPrChange>
            </w:rPr>
            <w:delText>p</w:delText>
          </w:r>
          <w:r w:rsidR="00713336" w:rsidRPr="006851DC" w:rsidDel="00206874">
            <w:rPr>
              <w:rFonts w:ascii="Times New Roman" w:eastAsia="Times New Roman" w:hAnsi="Times New Roman" w:cs="Times New Roman"/>
              <w:sz w:val="24"/>
              <w:szCs w:val="24"/>
              <w:highlight w:val="red"/>
              <w:rPrChange w:id="776" w:author="Author">
                <w:rPr>
                  <w:rFonts w:ascii="Times New Roman" w:eastAsia="Times New Roman" w:hAnsi="Times New Roman" w:cs="Times New Roman"/>
                  <w:sz w:val="24"/>
                  <w:szCs w:val="24"/>
                </w:rPr>
              </w:rPrChange>
            </w:rPr>
            <w:delText>oisson distribution, which assumes a constant event rate and independence</w:delText>
          </w:r>
          <w:r w:rsidR="00F37F60" w:rsidRPr="006851DC" w:rsidDel="00206874">
            <w:rPr>
              <w:rFonts w:ascii="Times New Roman" w:eastAsia="Times New Roman" w:hAnsi="Times New Roman" w:cs="Times New Roman"/>
              <w:sz w:val="24"/>
              <w:szCs w:val="24"/>
              <w:highlight w:val="red"/>
              <w:rPrChange w:id="777" w:author="Author">
                <w:rPr>
                  <w:rFonts w:ascii="Times New Roman" w:eastAsia="Times New Roman" w:hAnsi="Times New Roman" w:cs="Times New Roman"/>
                  <w:sz w:val="24"/>
                  <w:szCs w:val="24"/>
                </w:rPr>
              </w:rPrChange>
            </w:rPr>
            <w:delText xml:space="preserve"> such as W</w:delText>
          </w:r>
          <w:r w:rsidR="00F3068F" w:rsidRPr="006851DC" w:rsidDel="00206874">
            <w:rPr>
              <w:rFonts w:ascii="Times New Roman" w:eastAsia="Times New Roman" w:hAnsi="Times New Roman" w:cs="Times New Roman"/>
              <w:sz w:val="24"/>
              <w:szCs w:val="24"/>
              <w:highlight w:val="red"/>
              <w:rPrChange w:id="778" w:author="Author">
                <w:rPr>
                  <w:rFonts w:ascii="Times New Roman" w:eastAsia="Times New Roman" w:hAnsi="Times New Roman" w:cs="Times New Roman"/>
                  <w:sz w:val="24"/>
                  <w:szCs w:val="24"/>
                </w:rPr>
              </w:rPrChange>
            </w:rPr>
            <w:delText>w</w:delText>
          </w:r>
          <w:r w:rsidR="00F37F60" w:rsidRPr="006851DC" w:rsidDel="00206874">
            <w:rPr>
              <w:rFonts w:ascii="Times New Roman" w:eastAsia="Times New Roman" w:hAnsi="Times New Roman" w:cs="Times New Roman"/>
              <w:sz w:val="24"/>
              <w:szCs w:val="24"/>
              <w:highlight w:val="red"/>
              <w:rPrChange w:id="779" w:author="Author">
                <w:rPr>
                  <w:rFonts w:ascii="Times New Roman" w:eastAsia="Times New Roman" w:hAnsi="Times New Roman" w:cs="Times New Roman"/>
                  <w:sz w:val="24"/>
                  <w:szCs w:val="24"/>
                </w:rPr>
              </w:rPrChange>
            </w:rPr>
            <w:delText xml:space="preserve">eibull distribution, </w:delText>
          </w:r>
          <w:r w:rsidR="00F3068F" w:rsidRPr="006851DC" w:rsidDel="00206874">
            <w:rPr>
              <w:rFonts w:ascii="Times New Roman" w:eastAsia="Times New Roman" w:hAnsi="Times New Roman" w:cs="Times New Roman"/>
              <w:sz w:val="24"/>
              <w:szCs w:val="24"/>
              <w:highlight w:val="red"/>
              <w:rPrChange w:id="780" w:author="Author">
                <w:rPr>
                  <w:rFonts w:ascii="Times New Roman" w:eastAsia="Times New Roman" w:hAnsi="Times New Roman" w:cs="Times New Roman"/>
                  <w:sz w:val="24"/>
                  <w:szCs w:val="24"/>
                </w:rPr>
              </w:rPrChange>
            </w:rPr>
            <w:delText>exponential distribution (for constant-rate arrivals), negative binomial distribution (for over-dispersed arrivals), and more complex time series models like the Autoregressive Integrated Moving Average (ARIMA) for modeling time-varying arrival rates.</w:delText>
          </w:r>
          <w:r w:rsidR="00F37F60" w:rsidRPr="006851DC" w:rsidDel="00206874">
            <w:rPr>
              <w:rFonts w:ascii="Times New Roman" w:eastAsia="Times New Roman" w:hAnsi="Times New Roman" w:cs="Times New Roman"/>
              <w:sz w:val="24"/>
              <w:szCs w:val="24"/>
              <w:highlight w:val="red"/>
              <w:rPrChange w:id="781" w:author="Author">
                <w:rPr>
                  <w:rFonts w:ascii="Times New Roman" w:eastAsia="Times New Roman" w:hAnsi="Times New Roman" w:cs="Times New Roman"/>
                  <w:sz w:val="24"/>
                  <w:szCs w:val="24"/>
                </w:rPr>
              </w:rPrChange>
            </w:rPr>
            <w:delText xml:space="preserve">. </w:delText>
          </w:r>
        </w:del>
      </w:ins>
    </w:p>
    <w:p w14:paraId="426D7F36" w14:textId="57EA71C3" w:rsidR="00F37F60" w:rsidRPr="006851DC" w:rsidDel="00206874" w:rsidRDefault="00F37F60">
      <w:pPr>
        <w:pStyle w:val="Heading1"/>
        <w:jc w:val="left"/>
        <w:rPr>
          <w:del w:id="782" w:author="Author"/>
          <w:rFonts w:ascii="Times New Roman" w:eastAsia="Times New Roman" w:hAnsi="Times New Roman" w:cs="Times New Roman"/>
          <w:sz w:val="24"/>
          <w:szCs w:val="24"/>
          <w:highlight w:val="red"/>
          <w:rPrChange w:id="783" w:author="Author">
            <w:rPr>
              <w:del w:id="784" w:author="Author"/>
              <w:rFonts w:ascii="Times New Roman" w:eastAsia="Times New Roman" w:hAnsi="Times New Roman" w:cs="Times New Roman"/>
              <w:sz w:val="24"/>
              <w:szCs w:val="24"/>
            </w:rPr>
          </w:rPrChange>
        </w:rPr>
        <w:pPrChange w:id="785" w:author="Author">
          <w:pPr>
            <w:ind w:firstLine="0"/>
          </w:pPr>
        </w:pPrChange>
      </w:pPr>
    </w:p>
    <w:p w14:paraId="18347D01" w14:textId="69FB0ED2" w:rsidR="00621D42" w:rsidRPr="006851DC" w:rsidDel="00206874" w:rsidRDefault="00E463D8">
      <w:pPr>
        <w:pStyle w:val="Heading1"/>
        <w:jc w:val="left"/>
        <w:rPr>
          <w:del w:id="786" w:author="Author"/>
          <w:rFonts w:ascii="Times New Roman" w:eastAsia="Times New Roman" w:hAnsi="Times New Roman" w:cs="Times New Roman"/>
          <w:sz w:val="24"/>
          <w:szCs w:val="24"/>
          <w:highlight w:val="red"/>
          <w:rPrChange w:id="787" w:author="Author">
            <w:rPr>
              <w:del w:id="788" w:author="Author"/>
              <w:rFonts w:ascii="Times New Roman" w:eastAsia="Times New Roman" w:hAnsi="Times New Roman" w:cs="Times New Roman"/>
              <w:sz w:val="24"/>
              <w:szCs w:val="24"/>
            </w:rPr>
          </w:rPrChange>
        </w:rPr>
        <w:pPrChange w:id="789" w:author="Author">
          <w:pPr>
            <w:ind w:firstLine="0"/>
          </w:pPr>
        </w:pPrChange>
      </w:pPr>
      <w:del w:id="790" w:author="Author">
        <w:r w:rsidRPr="006851DC" w:rsidDel="00206874">
          <w:rPr>
            <w:highlight w:val="red"/>
            <w:rPrChange w:id="791" w:author="Author">
              <w:rPr/>
            </w:rPrChange>
          </w:rPr>
          <w:fldChar w:fldCharType="begin"/>
        </w:r>
        <w:r w:rsidRPr="006851DC" w:rsidDel="00206874">
          <w:rPr>
            <w:highlight w:val="red"/>
            <w:rPrChange w:id="792" w:author="Author">
              <w:rPr/>
            </w:rPrChange>
          </w:rPr>
          <w:delInstrText>HYPERLINK "https://www.proquest.com/docview/2566150957?parentSessionId=vu17JDpRvs4ns7QyInWl%2Fq6eMYy7lLK4O4GmW05nNCM%3D&amp;pq-origsite=summon&amp;accountid=7113"</w:delInstrText>
        </w:r>
        <w:r w:rsidRPr="00B21D0D" w:rsidDel="00206874">
          <w:rPr>
            <w:b w:val="0"/>
            <w:bCs w:val="0"/>
            <w:highlight w:val="red"/>
          </w:rPr>
        </w:r>
        <w:r w:rsidRPr="006851DC" w:rsidDel="00206874">
          <w:rPr>
            <w:highlight w:val="red"/>
            <w:rPrChange w:id="793" w:author="Author">
              <w:rPr>
                <w:rStyle w:val="Hyperlink"/>
                <w:rFonts w:ascii="Times New Roman" w:eastAsia="Times New Roman" w:hAnsi="Times New Roman" w:cs="Times New Roman"/>
                <w:sz w:val="24"/>
                <w:szCs w:val="24"/>
              </w:rPr>
            </w:rPrChange>
          </w:rPr>
          <w:fldChar w:fldCharType="separate"/>
        </w:r>
        <w:r w:rsidR="007E7F27" w:rsidRPr="006851DC" w:rsidDel="00206874">
          <w:rPr>
            <w:rStyle w:val="Hyperlink"/>
            <w:rFonts w:ascii="Times New Roman" w:eastAsia="Times New Roman" w:hAnsi="Times New Roman" w:cs="Times New Roman"/>
            <w:sz w:val="24"/>
            <w:szCs w:val="24"/>
            <w:highlight w:val="red"/>
            <w:rPrChange w:id="794" w:author="Author">
              <w:rPr>
                <w:rStyle w:val="Hyperlink"/>
                <w:rFonts w:ascii="Times New Roman" w:eastAsia="Times New Roman" w:hAnsi="Times New Roman" w:cs="Times New Roman"/>
                <w:sz w:val="24"/>
                <w:szCs w:val="24"/>
              </w:rPr>
            </w:rPrChange>
          </w:rPr>
          <w:delText>https://www.proquest.com/docview/2566150957?parentSessionId=vu17JDpRvs4ns7QyInWl%2Fq6eMYy7lLK4O4GmW05nNCM%3D&amp;pq-origsite=summon&amp;accountid=7113</w:delText>
        </w:r>
        <w:r w:rsidRPr="006851DC" w:rsidDel="00206874">
          <w:rPr>
            <w:rStyle w:val="Hyperlink"/>
            <w:rFonts w:ascii="Times New Roman" w:eastAsia="Times New Roman" w:hAnsi="Times New Roman" w:cs="Times New Roman"/>
            <w:sz w:val="24"/>
            <w:szCs w:val="24"/>
            <w:highlight w:val="red"/>
            <w:rPrChange w:id="795" w:author="Author">
              <w:rPr>
                <w:rStyle w:val="Hyperlink"/>
                <w:rFonts w:ascii="Times New Roman" w:eastAsia="Times New Roman" w:hAnsi="Times New Roman" w:cs="Times New Roman"/>
                <w:sz w:val="24"/>
                <w:szCs w:val="24"/>
              </w:rPr>
            </w:rPrChange>
          </w:rPr>
          <w:fldChar w:fldCharType="end"/>
        </w:r>
      </w:del>
    </w:p>
    <w:p w14:paraId="460F408B" w14:textId="13EA87AA" w:rsidR="007E7F27" w:rsidRPr="006851DC" w:rsidDel="00206874" w:rsidRDefault="007E7F27">
      <w:pPr>
        <w:pStyle w:val="Heading1"/>
        <w:jc w:val="left"/>
        <w:rPr>
          <w:del w:id="796" w:author="Author"/>
          <w:rFonts w:ascii="Times New Roman" w:eastAsia="Times New Roman" w:hAnsi="Times New Roman" w:cs="Times New Roman"/>
          <w:sz w:val="24"/>
          <w:szCs w:val="24"/>
          <w:highlight w:val="red"/>
          <w:rPrChange w:id="797" w:author="Author">
            <w:rPr>
              <w:del w:id="798" w:author="Author"/>
              <w:rFonts w:ascii="Times New Roman" w:eastAsia="Times New Roman" w:hAnsi="Times New Roman" w:cs="Times New Roman"/>
              <w:sz w:val="24"/>
              <w:szCs w:val="24"/>
            </w:rPr>
          </w:rPrChange>
        </w:rPr>
        <w:pPrChange w:id="799" w:author="Author">
          <w:pPr>
            <w:ind w:firstLine="0"/>
          </w:pPr>
        </w:pPrChange>
      </w:pPr>
      <w:del w:id="800" w:author="Author">
        <w:r w:rsidRPr="006851DC" w:rsidDel="00206874">
          <w:rPr>
            <w:rFonts w:ascii="Times New Roman" w:eastAsia="Times New Roman" w:hAnsi="Times New Roman" w:cs="Times New Roman"/>
            <w:sz w:val="24"/>
            <w:szCs w:val="24"/>
            <w:highlight w:val="red"/>
            <w:rPrChange w:id="801" w:author="Author">
              <w:rPr>
                <w:rFonts w:ascii="Times New Roman" w:eastAsia="Times New Roman" w:hAnsi="Times New Roman" w:cs="Times New Roman"/>
                <w:sz w:val="24"/>
                <w:szCs w:val="24"/>
              </w:rPr>
            </w:rPrChange>
          </w:rPr>
          <w:delText>Non-poisson queuing model</w:delText>
        </w:r>
      </w:del>
    </w:p>
    <w:p w14:paraId="20C4D478" w14:textId="276345DF" w:rsidR="00BC03E4" w:rsidRPr="006851DC" w:rsidDel="00206874" w:rsidRDefault="00BC03E4">
      <w:pPr>
        <w:pStyle w:val="Heading1"/>
        <w:jc w:val="left"/>
        <w:rPr>
          <w:del w:id="802" w:author="Author"/>
          <w:rFonts w:ascii="Times New Roman" w:eastAsia="Times New Roman" w:hAnsi="Times New Roman" w:cs="Times New Roman"/>
          <w:sz w:val="24"/>
          <w:szCs w:val="24"/>
          <w:highlight w:val="red"/>
          <w:rPrChange w:id="803" w:author="Author">
            <w:rPr>
              <w:del w:id="804" w:author="Author"/>
              <w:rFonts w:ascii="Times New Roman" w:eastAsia="Times New Roman" w:hAnsi="Times New Roman" w:cs="Times New Roman"/>
              <w:sz w:val="24"/>
              <w:szCs w:val="24"/>
            </w:rPr>
          </w:rPrChange>
        </w:rPr>
        <w:pPrChange w:id="805" w:author="Author">
          <w:pPr>
            <w:ind w:firstLine="0"/>
          </w:pPr>
        </w:pPrChange>
      </w:pPr>
    </w:p>
    <w:p w14:paraId="45DF64FE" w14:textId="1EFEA587" w:rsidR="00BC03E4" w:rsidRPr="006851DC" w:rsidDel="00206874" w:rsidRDefault="00BC03E4" w:rsidP="00206874">
      <w:pPr>
        <w:pStyle w:val="Heading1"/>
        <w:jc w:val="left"/>
        <w:rPr>
          <w:del w:id="806" w:author="Author"/>
          <w:rFonts w:ascii="Times New Roman" w:eastAsia="Times New Roman" w:hAnsi="Times New Roman" w:cs="Times New Roman"/>
          <w:sz w:val="28"/>
          <w:szCs w:val="28"/>
          <w:highlight w:val="red"/>
          <w:rPrChange w:id="807" w:author="Author">
            <w:rPr>
              <w:del w:id="808" w:author="Author"/>
              <w:rFonts w:ascii="Times New Roman" w:eastAsia="Times New Roman" w:hAnsi="Times New Roman" w:cs="Times New Roman"/>
              <w:sz w:val="28"/>
              <w:szCs w:val="28"/>
            </w:rPr>
          </w:rPrChange>
        </w:rPr>
      </w:pPr>
      <w:del w:id="809" w:author="Author">
        <w:r w:rsidRPr="006851DC" w:rsidDel="00206874">
          <w:rPr>
            <w:rFonts w:ascii="Times New Roman" w:eastAsia="Times New Roman" w:hAnsi="Times New Roman" w:cs="Times New Roman"/>
            <w:b w:val="0"/>
            <w:bCs w:val="0"/>
            <w:sz w:val="28"/>
            <w:szCs w:val="28"/>
            <w:highlight w:val="red"/>
            <w:rPrChange w:id="810" w:author="Author">
              <w:rPr>
                <w:rFonts w:ascii="Times New Roman" w:eastAsia="Times New Roman" w:hAnsi="Times New Roman" w:cs="Times New Roman"/>
                <w:b w:val="0"/>
                <w:bCs w:val="0"/>
                <w:sz w:val="28"/>
                <w:szCs w:val="28"/>
              </w:rPr>
            </w:rPrChange>
          </w:rPr>
          <w:delText xml:space="preserve">Previous Studies </w:delText>
        </w:r>
      </w:del>
      <w:ins w:id="811" w:author="Author">
        <w:del w:id="812" w:author="Author">
          <w:r w:rsidR="00FB050B" w:rsidRPr="006851DC" w:rsidDel="00206874">
            <w:rPr>
              <w:rFonts w:ascii="Times New Roman" w:eastAsia="Times New Roman" w:hAnsi="Times New Roman" w:cs="Times New Roman"/>
              <w:b w:val="0"/>
              <w:bCs w:val="0"/>
              <w:sz w:val="28"/>
              <w:szCs w:val="28"/>
              <w:highlight w:val="red"/>
              <w:rPrChange w:id="813" w:author="Author">
                <w:rPr>
                  <w:rFonts w:ascii="Times New Roman" w:eastAsia="Times New Roman" w:hAnsi="Times New Roman" w:cs="Times New Roman"/>
                  <w:b w:val="0"/>
                  <w:bCs w:val="0"/>
                  <w:sz w:val="28"/>
                  <w:szCs w:val="28"/>
                </w:rPr>
              </w:rPrChange>
            </w:rPr>
            <w:delText xml:space="preserve">Theories </w:delText>
          </w:r>
        </w:del>
      </w:ins>
      <w:del w:id="814" w:author="Author">
        <w:r w:rsidRPr="006851DC" w:rsidDel="00206874">
          <w:rPr>
            <w:rFonts w:ascii="Times New Roman" w:eastAsia="Times New Roman" w:hAnsi="Times New Roman" w:cs="Times New Roman"/>
            <w:b w:val="0"/>
            <w:bCs w:val="0"/>
            <w:sz w:val="28"/>
            <w:szCs w:val="28"/>
            <w:highlight w:val="red"/>
            <w:rPrChange w:id="815" w:author="Author">
              <w:rPr>
                <w:rFonts w:ascii="Times New Roman" w:eastAsia="Times New Roman" w:hAnsi="Times New Roman" w:cs="Times New Roman"/>
                <w:b w:val="0"/>
                <w:bCs w:val="0"/>
                <w:sz w:val="28"/>
                <w:szCs w:val="28"/>
              </w:rPr>
            </w:rPrChange>
          </w:rPr>
          <w:delText>and Research in the Field</w:delText>
        </w:r>
      </w:del>
    </w:p>
    <w:p w14:paraId="7EFF9CB6" w14:textId="707C1FFE" w:rsidR="002010AD" w:rsidRPr="006851DC" w:rsidDel="00206874" w:rsidRDefault="002010AD" w:rsidP="00206874">
      <w:pPr>
        <w:ind w:firstLine="0"/>
        <w:rPr>
          <w:ins w:id="816" w:author="Author"/>
          <w:del w:id="817" w:author="Author"/>
          <w:rFonts w:ascii="Times New Roman" w:eastAsia="Times New Roman" w:hAnsi="Times New Roman" w:cs="Times New Roman"/>
          <w:sz w:val="24"/>
          <w:szCs w:val="24"/>
          <w:highlight w:val="red"/>
          <w:rPrChange w:id="818" w:author="Author">
            <w:rPr>
              <w:ins w:id="819" w:author="Author"/>
              <w:del w:id="820" w:author="Author"/>
              <w:rFonts w:ascii="Times New Roman" w:eastAsia="Times New Roman" w:hAnsi="Times New Roman" w:cs="Times New Roman"/>
              <w:b/>
              <w:bCs/>
              <w:sz w:val="24"/>
              <w:szCs w:val="24"/>
            </w:rPr>
          </w:rPrChange>
        </w:rPr>
      </w:pPr>
      <w:ins w:id="821" w:author="Author">
        <w:del w:id="822" w:author="Author">
          <w:r w:rsidRPr="006851DC" w:rsidDel="00206874">
            <w:rPr>
              <w:rFonts w:ascii="Times New Roman" w:eastAsia="Times New Roman" w:hAnsi="Times New Roman" w:cs="Times New Roman"/>
              <w:sz w:val="24"/>
              <w:szCs w:val="24"/>
              <w:highlight w:val="red"/>
              <w:rPrChange w:id="823" w:author="Author">
                <w:rPr>
                  <w:rFonts w:ascii="Times New Roman" w:eastAsia="Times New Roman" w:hAnsi="Times New Roman" w:cs="Times New Roman"/>
                  <w:b/>
                  <w:bCs/>
                  <w:sz w:val="24"/>
                  <w:szCs w:val="24"/>
                </w:rPr>
              </w:rPrChange>
            </w:rPr>
            <w:delText>As airlines continuously strive to enhance their service quality, safety, and efficiency, understanding the existing data analysis studies</w:delText>
          </w:r>
          <w:r w:rsidRPr="006851DC" w:rsidDel="00206874">
            <w:rPr>
              <w:rFonts w:ascii="Times New Roman" w:eastAsia="Times New Roman" w:hAnsi="Times New Roman" w:cs="Times New Roman"/>
              <w:sz w:val="24"/>
              <w:szCs w:val="24"/>
              <w:highlight w:val="red"/>
              <w:rPrChange w:id="824" w:author="Author">
                <w:rPr>
                  <w:rFonts w:ascii="Times New Roman" w:eastAsia="Times New Roman" w:hAnsi="Times New Roman" w:cs="Times New Roman"/>
                  <w:sz w:val="24"/>
                  <w:szCs w:val="24"/>
                </w:rPr>
              </w:rPrChange>
            </w:rPr>
            <w:delText xml:space="preserve"> and theories</w:delText>
          </w:r>
          <w:r w:rsidRPr="006851DC" w:rsidDel="00206874">
            <w:rPr>
              <w:rFonts w:ascii="Times New Roman" w:eastAsia="Times New Roman" w:hAnsi="Times New Roman" w:cs="Times New Roman"/>
              <w:sz w:val="24"/>
              <w:szCs w:val="24"/>
              <w:highlight w:val="red"/>
              <w:rPrChange w:id="825" w:author="Author">
                <w:rPr>
                  <w:rFonts w:ascii="Times New Roman" w:eastAsia="Times New Roman" w:hAnsi="Times New Roman" w:cs="Times New Roman"/>
                  <w:b/>
                  <w:bCs/>
                  <w:sz w:val="24"/>
                  <w:szCs w:val="24"/>
                </w:rPr>
              </w:rPrChange>
            </w:rPr>
            <w:delText xml:space="preserve"> is indispensable for driving improvements and innovation in baggage handling </w:delText>
          </w:r>
          <w:r w:rsidRPr="006851DC" w:rsidDel="00206874">
            <w:rPr>
              <w:rFonts w:ascii="Times New Roman" w:eastAsia="Times New Roman" w:hAnsi="Times New Roman" w:cs="Times New Roman"/>
              <w:sz w:val="24"/>
              <w:szCs w:val="24"/>
              <w:highlight w:val="red"/>
              <w:rPrChange w:id="826" w:author="Author">
                <w:rPr>
                  <w:rFonts w:ascii="Times New Roman" w:eastAsia="Times New Roman" w:hAnsi="Times New Roman" w:cs="Times New Roman"/>
                  <w:sz w:val="24"/>
                  <w:szCs w:val="24"/>
                </w:rPr>
              </w:rPrChange>
            </w:rPr>
            <w:delText>services</w:delText>
          </w:r>
          <w:r w:rsidRPr="006851DC" w:rsidDel="00206874">
            <w:rPr>
              <w:rFonts w:ascii="Times New Roman" w:eastAsia="Times New Roman" w:hAnsi="Times New Roman" w:cs="Times New Roman"/>
              <w:sz w:val="24"/>
              <w:szCs w:val="24"/>
              <w:highlight w:val="red"/>
              <w:rPrChange w:id="827" w:author="Author">
                <w:rPr>
                  <w:rFonts w:ascii="Times New Roman" w:eastAsia="Times New Roman" w:hAnsi="Times New Roman" w:cs="Times New Roman"/>
                  <w:b/>
                  <w:bCs/>
                  <w:sz w:val="24"/>
                  <w:szCs w:val="24"/>
                </w:rPr>
              </w:rPrChange>
            </w:rPr>
            <w:delText>.</w:delText>
          </w:r>
          <w:r w:rsidRPr="006851DC" w:rsidDel="00206874">
            <w:rPr>
              <w:rFonts w:ascii="Times New Roman" w:eastAsia="Times New Roman" w:hAnsi="Times New Roman" w:cs="Times New Roman"/>
              <w:sz w:val="24"/>
              <w:szCs w:val="24"/>
              <w:highlight w:val="red"/>
              <w:rPrChange w:id="828" w:author="Author">
                <w:rPr>
                  <w:rFonts w:ascii="Times New Roman" w:eastAsia="Times New Roman" w:hAnsi="Times New Roman" w:cs="Times New Roman"/>
                  <w:sz w:val="24"/>
                  <w:szCs w:val="24"/>
                </w:rPr>
              </w:rPrChange>
            </w:rPr>
            <w:delText xml:space="preserve"> </w:delText>
          </w:r>
          <w:r w:rsidR="00D23DC8" w:rsidRPr="006851DC" w:rsidDel="00206874">
            <w:rPr>
              <w:rFonts w:ascii="Times New Roman" w:eastAsia="Times New Roman" w:hAnsi="Times New Roman" w:cs="Times New Roman"/>
              <w:sz w:val="24"/>
              <w:szCs w:val="24"/>
              <w:highlight w:val="red"/>
              <w:rPrChange w:id="829" w:author="Author">
                <w:rPr>
                  <w:rFonts w:ascii="Times New Roman" w:eastAsia="Times New Roman" w:hAnsi="Times New Roman" w:cs="Times New Roman"/>
                  <w:sz w:val="24"/>
                  <w:szCs w:val="24"/>
                </w:rPr>
              </w:rPrChange>
            </w:rPr>
            <w:delText>First and foremost, to set the basics, lets</w:delText>
          </w:r>
          <w:r w:rsidR="00FF37C1" w:rsidRPr="006851DC" w:rsidDel="00206874">
            <w:rPr>
              <w:rFonts w:ascii="Times New Roman" w:eastAsia="Times New Roman" w:hAnsi="Times New Roman" w:cs="Times New Roman"/>
              <w:sz w:val="24"/>
              <w:szCs w:val="24"/>
              <w:highlight w:val="red"/>
              <w:rPrChange w:id="830" w:author="Author">
                <w:rPr>
                  <w:rFonts w:ascii="Times New Roman" w:eastAsia="Times New Roman" w:hAnsi="Times New Roman" w:cs="Times New Roman"/>
                  <w:sz w:val="24"/>
                  <w:szCs w:val="24"/>
                </w:rPr>
              </w:rPrChange>
            </w:rPr>
            <w:delText>let’s</w:delText>
          </w:r>
          <w:r w:rsidR="00D23DC8" w:rsidRPr="006851DC" w:rsidDel="00206874">
            <w:rPr>
              <w:rFonts w:ascii="Times New Roman" w:eastAsia="Times New Roman" w:hAnsi="Times New Roman" w:cs="Times New Roman"/>
              <w:sz w:val="24"/>
              <w:szCs w:val="24"/>
              <w:highlight w:val="red"/>
              <w:rPrChange w:id="831" w:author="Author">
                <w:rPr>
                  <w:rFonts w:ascii="Times New Roman" w:eastAsia="Times New Roman" w:hAnsi="Times New Roman" w:cs="Times New Roman"/>
                  <w:sz w:val="24"/>
                  <w:szCs w:val="24"/>
                </w:rPr>
              </w:rPrChange>
            </w:rPr>
            <w:delText xml:space="preserve"> discuss </w:delText>
          </w:r>
          <w:r w:rsidR="00CC21E0" w:rsidRPr="006851DC" w:rsidDel="00206874">
            <w:rPr>
              <w:rFonts w:ascii="Times New Roman" w:eastAsia="Times New Roman" w:hAnsi="Times New Roman" w:cs="Times New Roman"/>
              <w:sz w:val="24"/>
              <w:szCs w:val="24"/>
              <w:highlight w:val="red"/>
              <w:rPrChange w:id="832" w:author="Author">
                <w:rPr>
                  <w:rFonts w:ascii="Times New Roman" w:eastAsia="Times New Roman" w:hAnsi="Times New Roman" w:cs="Times New Roman"/>
                  <w:sz w:val="24"/>
                  <w:szCs w:val="24"/>
                </w:rPr>
              </w:rPrChange>
            </w:rPr>
            <w:delText>queueing theory and its implementation in this industry.</w:delText>
          </w:r>
          <w:r w:rsidR="0071513C" w:rsidRPr="006851DC" w:rsidDel="00206874">
            <w:rPr>
              <w:highlight w:val="red"/>
              <w:rPrChange w:id="833" w:author="Author">
                <w:rPr/>
              </w:rPrChange>
            </w:rPr>
            <w:delText xml:space="preserve"> </w:delText>
          </w:r>
        </w:del>
      </w:ins>
    </w:p>
    <w:p w14:paraId="26324F6C" w14:textId="48C179AD" w:rsidR="00BC03E4" w:rsidRPr="006851DC" w:rsidDel="00206874" w:rsidRDefault="002010AD" w:rsidP="00206874">
      <w:pPr>
        <w:ind w:firstLine="0"/>
        <w:rPr>
          <w:del w:id="834" w:author="Author"/>
          <w:rFonts w:ascii="Times New Roman" w:eastAsia="Times New Roman" w:hAnsi="Times New Roman" w:cs="Times New Roman"/>
          <w:b/>
          <w:bCs/>
          <w:sz w:val="24"/>
          <w:szCs w:val="24"/>
          <w:highlight w:val="red"/>
          <w:rPrChange w:id="835" w:author="Author">
            <w:rPr>
              <w:del w:id="836" w:author="Author"/>
              <w:rFonts w:ascii="Times New Roman" w:eastAsia="Times New Roman" w:hAnsi="Times New Roman" w:cs="Times New Roman"/>
              <w:b/>
              <w:bCs/>
              <w:sz w:val="24"/>
              <w:szCs w:val="24"/>
            </w:rPr>
          </w:rPrChange>
        </w:rPr>
      </w:pPr>
      <w:ins w:id="837" w:author="Author">
        <w:del w:id="838" w:author="Author">
          <w:r w:rsidRPr="006851DC" w:rsidDel="00206874">
            <w:rPr>
              <w:b/>
              <w:bCs/>
              <w:highlight w:val="red"/>
              <w:rPrChange w:id="839" w:author="Author">
                <w:rPr>
                  <w:b/>
                  <w:bCs/>
                </w:rPr>
              </w:rPrChange>
            </w:rPr>
            <w:delText>Queuing theory</w:delText>
          </w:r>
        </w:del>
      </w:ins>
      <w:del w:id="840" w:author="Author">
        <w:r w:rsidR="00BC03E4" w:rsidRPr="006851DC" w:rsidDel="00206874">
          <w:rPr>
            <w:rFonts w:ascii="Times New Roman" w:eastAsia="Times New Roman" w:hAnsi="Times New Roman" w:cs="Times New Roman"/>
            <w:b/>
            <w:bCs/>
            <w:sz w:val="24"/>
            <w:szCs w:val="24"/>
            <w:highlight w:val="red"/>
            <w:rPrChange w:id="841" w:author="Author">
              <w:rPr>
                <w:rFonts w:ascii="Times New Roman" w:eastAsia="Times New Roman" w:hAnsi="Times New Roman" w:cs="Times New Roman"/>
                <w:b/>
                <w:bCs/>
                <w:sz w:val="24"/>
                <w:szCs w:val="24"/>
              </w:rPr>
            </w:rPrChange>
          </w:rPr>
          <w:delText>Existing Data Analysis Studies in Aviation and Baggage Handling</w:delText>
        </w:r>
      </w:del>
    </w:p>
    <w:p w14:paraId="3379A90B" w14:textId="761209CA" w:rsidR="005E10FC" w:rsidRPr="006851DC" w:rsidDel="00206874" w:rsidRDefault="005E10FC" w:rsidP="00206874">
      <w:pPr>
        <w:ind w:firstLine="0"/>
        <w:rPr>
          <w:del w:id="842" w:author="Author"/>
          <w:rFonts w:ascii="Times New Roman" w:eastAsia="Times New Roman" w:hAnsi="Times New Roman" w:cs="Times New Roman"/>
          <w:sz w:val="24"/>
          <w:szCs w:val="24"/>
          <w:highlight w:val="red"/>
          <w:rPrChange w:id="843" w:author="Author">
            <w:rPr>
              <w:del w:id="844" w:author="Author"/>
              <w:rFonts w:ascii="Times New Roman" w:eastAsia="Times New Roman" w:hAnsi="Times New Roman" w:cs="Times New Roman"/>
              <w:sz w:val="24"/>
              <w:szCs w:val="24"/>
            </w:rPr>
          </w:rPrChange>
        </w:rPr>
      </w:pPr>
      <w:del w:id="845" w:author="Author">
        <w:r w:rsidRPr="006851DC" w:rsidDel="00206874">
          <w:rPr>
            <w:rFonts w:ascii="Times New Roman" w:eastAsia="Times New Roman" w:hAnsi="Times New Roman" w:cs="Times New Roman"/>
            <w:sz w:val="24"/>
            <w:szCs w:val="24"/>
            <w:highlight w:val="red"/>
            <w:rPrChange w:id="846" w:author="Author">
              <w:rPr>
                <w:rFonts w:ascii="Times New Roman" w:eastAsia="Times New Roman" w:hAnsi="Times New Roman" w:cs="Times New Roman"/>
                <w:sz w:val="24"/>
                <w:szCs w:val="24"/>
              </w:rPr>
            </w:rPrChange>
          </w:rPr>
          <w:delText>Advanced algorithms for improved baggage handling</w:delText>
        </w:r>
      </w:del>
    </w:p>
    <w:p w14:paraId="6A3F75CD" w14:textId="456A9F1A" w:rsidR="00BC03E4" w:rsidRPr="006851DC" w:rsidDel="00206874" w:rsidRDefault="00DD0490" w:rsidP="00206874">
      <w:pPr>
        <w:ind w:firstLine="0"/>
        <w:rPr>
          <w:del w:id="847" w:author="Author"/>
          <w:rFonts w:ascii="Times New Roman" w:eastAsia="Times New Roman" w:hAnsi="Times New Roman" w:cs="Times New Roman"/>
          <w:b/>
          <w:bCs/>
          <w:sz w:val="24"/>
          <w:szCs w:val="24"/>
          <w:highlight w:val="red"/>
          <w:rPrChange w:id="848" w:author="Author">
            <w:rPr>
              <w:del w:id="849" w:author="Author"/>
              <w:rFonts w:ascii="Times New Roman" w:eastAsia="Times New Roman" w:hAnsi="Times New Roman" w:cs="Times New Roman"/>
              <w:sz w:val="24"/>
              <w:szCs w:val="24"/>
            </w:rPr>
          </w:rPrChange>
        </w:rPr>
      </w:pPr>
      <w:del w:id="850" w:author="Author">
        <w:r w:rsidRPr="006851DC" w:rsidDel="00206874">
          <w:rPr>
            <w:highlight w:val="red"/>
            <w:rPrChange w:id="851" w:author="Author">
              <w:rPr/>
            </w:rPrChange>
          </w:rPr>
          <w:fldChar w:fldCharType="begin"/>
        </w:r>
        <w:r w:rsidRPr="006851DC" w:rsidDel="00206874">
          <w:rPr>
            <w:highlight w:val="red"/>
            <w:rPrChange w:id="852" w:author="Author">
              <w:rPr/>
            </w:rPrChange>
          </w:rPr>
          <w:delInstrText>HYPERLINK "https://web-s-ebscohost-com.libproxy.library.unt.edu/ehost/pdfviewer/pdfviewer?vid=0&amp;sid=8181c2b8-6667-485b-b293-069aa4e08f74%40redis"</w:delInstrText>
        </w:r>
        <w:r w:rsidRPr="00B21D0D" w:rsidDel="00206874">
          <w:rPr>
            <w:highlight w:val="red"/>
          </w:rPr>
        </w:r>
        <w:r w:rsidRPr="006851DC" w:rsidDel="00206874">
          <w:rPr>
            <w:highlight w:val="red"/>
            <w:rPrChange w:id="853" w:author="Author">
              <w:rPr>
                <w:rStyle w:val="Hyperlink"/>
                <w:rFonts w:ascii="Times New Roman" w:eastAsia="Times New Roman" w:hAnsi="Times New Roman" w:cs="Times New Roman"/>
                <w:sz w:val="24"/>
                <w:szCs w:val="24"/>
              </w:rPr>
            </w:rPrChange>
          </w:rPr>
          <w:fldChar w:fldCharType="separate"/>
        </w:r>
        <w:r w:rsidR="005E10FC" w:rsidRPr="006851DC" w:rsidDel="00206874">
          <w:rPr>
            <w:rStyle w:val="Hyperlink"/>
            <w:rFonts w:ascii="Times New Roman" w:eastAsia="Times New Roman" w:hAnsi="Times New Roman" w:cs="Times New Roman"/>
            <w:sz w:val="24"/>
            <w:szCs w:val="24"/>
            <w:highlight w:val="red"/>
            <w:rPrChange w:id="854" w:author="Author">
              <w:rPr>
                <w:rStyle w:val="Hyperlink"/>
                <w:rFonts w:ascii="Times New Roman" w:eastAsia="Times New Roman" w:hAnsi="Times New Roman" w:cs="Times New Roman"/>
                <w:sz w:val="24"/>
                <w:szCs w:val="24"/>
              </w:rPr>
            </w:rPrChange>
          </w:rPr>
          <w:delText>https://web-s-ebscohost-com.libproxy.library.unt.edu/ehost/pdfviewer/pdfviewer?vid=0&amp;sid=8181c2b8-6667-485b-b293-069aa4e08f74%40redis</w:delText>
        </w:r>
        <w:r w:rsidRPr="006851DC" w:rsidDel="00206874">
          <w:rPr>
            <w:rStyle w:val="Hyperlink"/>
            <w:rFonts w:ascii="Times New Roman" w:eastAsia="Times New Roman" w:hAnsi="Times New Roman" w:cs="Times New Roman"/>
            <w:sz w:val="24"/>
            <w:szCs w:val="24"/>
            <w:highlight w:val="red"/>
            <w:rPrChange w:id="855" w:author="Author">
              <w:rPr>
                <w:rStyle w:val="Hyperlink"/>
                <w:rFonts w:ascii="Times New Roman" w:eastAsia="Times New Roman" w:hAnsi="Times New Roman" w:cs="Times New Roman"/>
                <w:sz w:val="24"/>
                <w:szCs w:val="24"/>
              </w:rPr>
            </w:rPrChange>
          </w:rPr>
          <w:fldChar w:fldCharType="end"/>
        </w:r>
      </w:del>
      <w:ins w:id="856" w:author="Author">
        <w:del w:id="857" w:author="Author">
          <w:r w:rsidR="0046698E" w:rsidRPr="006851DC" w:rsidDel="00206874">
            <w:rPr>
              <w:rStyle w:val="Hyperlink"/>
              <w:rFonts w:ascii="Times New Roman" w:eastAsia="Times New Roman" w:hAnsi="Times New Roman" w:cs="Times New Roman"/>
              <w:sz w:val="24"/>
              <w:szCs w:val="24"/>
              <w:highlight w:val="red"/>
              <w:rPrChange w:id="858" w:author="Author">
                <w:rPr>
                  <w:rStyle w:val="Hyperlink"/>
                  <w:rFonts w:ascii="Times New Roman" w:eastAsia="Times New Roman" w:hAnsi="Times New Roman" w:cs="Times New Roman"/>
                  <w:sz w:val="24"/>
                  <w:szCs w:val="24"/>
                </w:rPr>
              </w:rPrChange>
            </w:rPr>
            <w:delText xml:space="preserve"> </w:delText>
          </w:r>
          <w:r w:rsidR="0046698E" w:rsidRPr="006851DC" w:rsidDel="00206874">
            <w:rPr>
              <w:rStyle w:val="Hyperlink"/>
              <w:rFonts w:ascii="Times New Roman" w:eastAsia="Times New Roman" w:hAnsi="Times New Roman" w:cs="Times New Roman"/>
              <w:b/>
              <w:bCs/>
              <w:sz w:val="24"/>
              <w:szCs w:val="24"/>
              <w:highlight w:val="red"/>
              <w:rPrChange w:id="859" w:author="Author">
                <w:rPr>
                  <w:rStyle w:val="Hyperlink"/>
                  <w:rFonts w:ascii="Times New Roman" w:eastAsia="Times New Roman" w:hAnsi="Times New Roman" w:cs="Times New Roman"/>
                  <w:b/>
                  <w:bCs/>
                  <w:sz w:val="24"/>
                  <w:szCs w:val="24"/>
                </w:rPr>
              </w:rPrChange>
            </w:rPr>
            <w:delText>This was addressed below. So we can delete here.</w:delText>
          </w:r>
        </w:del>
      </w:ins>
    </w:p>
    <w:p w14:paraId="05CF763B" w14:textId="449E47D5" w:rsidR="005E10FC" w:rsidRPr="006851DC" w:rsidDel="00206874" w:rsidRDefault="00916CAA" w:rsidP="00206874">
      <w:pPr>
        <w:ind w:firstLine="0"/>
        <w:rPr>
          <w:ins w:id="860" w:author="Author"/>
          <w:del w:id="861" w:author="Author"/>
          <w:rFonts w:ascii="Times New Roman" w:eastAsia="Times New Roman" w:hAnsi="Times New Roman" w:cs="Times New Roman"/>
          <w:sz w:val="24"/>
          <w:szCs w:val="24"/>
          <w:highlight w:val="red"/>
          <w:rPrChange w:id="862" w:author="Author">
            <w:rPr>
              <w:ins w:id="863" w:author="Author"/>
              <w:del w:id="864" w:author="Author"/>
              <w:rFonts w:ascii="Times New Roman" w:eastAsia="Times New Roman" w:hAnsi="Times New Roman" w:cs="Times New Roman"/>
              <w:sz w:val="24"/>
              <w:szCs w:val="24"/>
            </w:rPr>
          </w:rPrChange>
        </w:rPr>
      </w:pPr>
      <w:del w:id="865" w:author="Author">
        <w:r w:rsidRPr="006851DC" w:rsidDel="00206874">
          <w:rPr>
            <w:rFonts w:ascii="Times New Roman" w:eastAsia="Times New Roman" w:hAnsi="Times New Roman" w:cs="Times New Roman"/>
            <w:sz w:val="24"/>
            <w:szCs w:val="24"/>
            <w:highlight w:val="red"/>
            <w:rPrChange w:id="866" w:author="Author">
              <w:rPr>
                <w:rFonts w:ascii="Times New Roman" w:eastAsia="Times New Roman" w:hAnsi="Times New Roman" w:cs="Times New Roman"/>
                <w:sz w:val="24"/>
                <w:szCs w:val="24"/>
              </w:rPr>
            </w:rPrChange>
          </w:rPr>
          <w:delText>Optimization</w:delText>
        </w:r>
      </w:del>
    </w:p>
    <w:p w14:paraId="206A2BD1" w14:textId="41246789" w:rsidR="00C00A9C" w:rsidRPr="006851DC" w:rsidDel="00206874" w:rsidRDefault="006E3F55" w:rsidP="00206874">
      <w:pPr>
        <w:ind w:firstLine="0"/>
        <w:rPr>
          <w:ins w:id="867" w:author="Author"/>
          <w:del w:id="868" w:author="Author"/>
          <w:rFonts w:ascii="Times New Roman" w:eastAsia="Times New Roman" w:hAnsi="Times New Roman" w:cs="Times New Roman"/>
          <w:sz w:val="24"/>
          <w:szCs w:val="24"/>
          <w:highlight w:val="red"/>
          <w:rPrChange w:id="869" w:author="Author">
            <w:rPr>
              <w:ins w:id="870" w:author="Author"/>
              <w:del w:id="871" w:author="Author"/>
              <w:rFonts w:ascii="Times New Roman" w:eastAsia="Times New Roman" w:hAnsi="Times New Roman" w:cs="Times New Roman"/>
              <w:sz w:val="24"/>
              <w:szCs w:val="24"/>
            </w:rPr>
          </w:rPrChange>
        </w:rPr>
      </w:pPr>
      <w:ins w:id="872" w:author="Author">
        <w:del w:id="873" w:author="Author">
          <w:r w:rsidRPr="006851DC" w:rsidDel="00206874">
            <w:rPr>
              <w:rFonts w:ascii="Times New Roman" w:eastAsia="Times New Roman" w:hAnsi="Times New Roman" w:cs="Times New Roman"/>
              <w:sz w:val="24"/>
              <w:szCs w:val="24"/>
              <w:highlight w:val="red"/>
              <w:rPrChange w:id="874" w:author="Author">
                <w:rPr>
                  <w:rFonts w:ascii="Times New Roman" w:eastAsia="Times New Roman" w:hAnsi="Times New Roman" w:cs="Times New Roman"/>
                  <w:sz w:val="24"/>
                  <w:szCs w:val="24"/>
                </w:rPr>
              </w:rPrChange>
            </w:rPr>
            <w:delText xml:space="preserve">A Similar approach to streamline the </w:delText>
          </w:r>
          <w:r w:rsidR="004B4F93" w:rsidRPr="006851DC" w:rsidDel="00206874">
            <w:rPr>
              <w:rFonts w:ascii="Times New Roman" w:eastAsia="Times New Roman" w:hAnsi="Times New Roman" w:cs="Times New Roman"/>
              <w:sz w:val="24"/>
              <w:szCs w:val="24"/>
              <w:highlight w:val="red"/>
              <w:rPrChange w:id="875" w:author="Author">
                <w:rPr>
                  <w:rFonts w:ascii="Times New Roman" w:eastAsia="Times New Roman" w:hAnsi="Times New Roman" w:cs="Times New Roman"/>
                  <w:sz w:val="24"/>
                  <w:szCs w:val="24"/>
                </w:rPr>
              </w:rPrChange>
            </w:rPr>
            <w:delText>inflow</w:delText>
          </w:r>
          <w:r w:rsidR="00B46DD0" w:rsidRPr="006851DC" w:rsidDel="00206874">
            <w:rPr>
              <w:rFonts w:ascii="Times New Roman" w:eastAsia="Times New Roman" w:hAnsi="Times New Roman" w:cs="Times New Roman"/>
              <w:sz w:val="24"/>
              <w:szCs w:val="24"/>
              <w:highlight w:val="red"/>
              <w:rPrChange w:id="876" w:author="Author">
                <w:rPr>
                  <w:rFonts w:ascii="Times New Roman" w:eastAsia="Times New Roman" w:hAnsi="Times New Roman" w:cs="Times New Roman"/>
                  <w:sz w:val="24"/>
                  <w:szCs w:val="24"/>
                </w:rPr>
              </w:rPrChange>
            </w:rPr>
            <w:delText xml:space="preserve"> and outflow of taxi routes has been </w:delText>
          </w:r>
          <w:r w:rsidR="00320952" w:rsidRPr="006851DC" w:rsidDel="00206874">
            <w:rPr>
              <w:rFonts w:ascii="Times New Roman" w:eastAsia="Times New Roman" w:hAnsi="Times New Roman" w:cs="Times New Roman"/>
              <w:sz w:val="24"/>
              <w:szCs w:val="24"/>
              <w:highlight w:val="red"/>
              <w:rPrChange w:id="877" w:author="Author">
                <w:rPr>
                  <w:rFonts w:ascii="Times New Roman" w:eastAsia="Times New Roman" w:hAnsi="Times New Roman" w:cs="Times New Roman"/>
                  <w:sz w:val="24"/>
                  <w:szCs w:val="24"/>
                </w:rPr>
              </w:rPrChange>
            </w:rPr>
            <w:delText xml:space="preserve">implemented at Beijing International Airport by </w:delText>
          </w:r>
          <w:r w:rsidR="000010B7" w:rsidRPr="006851DC" w:rsidDel="00206874">
            <w:rPr>
              <w:rFonts w:ascii="Times New Roman" w:eastAsia="Times New Roman" w:hAnsi="Times New Roman" w:cs="Times New Roman"/>
              <w:sz w:val="24"/>
              <w:szCs w:val="24"/>
              <w:highlight w:val="red"/>
              <w:rPrChange w:id="878" w:author="Author">
                <w:rPr>
                  <w:rFonts w:ascii="Times New Roman" w:eastAsia="Times New Roman" w:hAnsi="Times New Roman" w:cs="Times New Roman"/>
                  <w:sz w:val="24"/>
                  <w:szCs w:val="24"/>
                </w:rPr>
              </w:rPrChange>
            </w:rPr>
            <w:delText xml:space="preserve">identifying bottle necks and reduced the </w:delText>
          </w:r>
          <w:r w:rsidR="00201157" w:rsidRPr="006851DC" w:rsidDel="00206874">
            <w:rPr>
              <w:rFonts w:ascii="Times New Roman" w:eastAsia="Times New Roman" w:hAnsi="Times New Roman" w:cs="Times New Roman"/>
              <w:sz w:val="24"/>
              <w:szCs w:val="24"/>
              <w:highlight w:val="red"/>
              <w:rPrChange w:id="879" w:author="Author">
                <w:rPr>
                  <w:rFonts w:ascii="Times New Roman" w:eastAsia="Times New Roman" w:hAnsi="Times New Roman" w:cs="Times New Roman"/>
                  <w:sz w:val="24"/>
                  <w:szCs w:val="24"/>
                </w:rPr>
              </w:rPrChange>
            </w:rPr>
            <w:delText xml:space="preserve">average taxi-in time by 5.1 minutes. Controlling pushback reduces average taxi-out time by 3.7 minutes. </w:delText>
          </w:r>
          <w:r w:rsidRPr="006851DC" w:rsidDel="00206874">
            <w:rPr>
              <w:rFonts w:ascii="Times New Roman" w:eastAsia="Times New Roman" w:hAnsi="Times New Roman" w:cs="Times New Roman"/>
              <w:sz w:val="24"/>
              <w:szCs w:val="24"/>
              <w:highlight w:val="red"/>
              <w:rPrChange w:id="880" w:author="Author">
                <w:rPr>
                  <w:rFonts w:ascii="Times New Roman" w:eastAsia="Times New Roman" w:hAnsi="Times New Roman" w:cs="Times New Roman"/>
                  <w:sz w:val="24"/>
                  <w:szCs w:val="24"/>
                </w:rPr>
              </w:rPrChange>
            </w:rPr>
            <w:delText xml:space="preserve">workflow </w:delText>
          </w:r>
        </w:del>
      </w:ins>
    </w:p>
    <w:p w14:paraId="46054E02" w14:textId="52DC68B9" w:rsidR="00673CC2" w:rsidRPr="006851DC" w:rsidDel="00206874" w:rsidRDefault="00673CC2" w:rsidP="00206874">
      <w:pPr>
        <w:ind w:firstLine="0"/>
        <w:rPr>
          <w:ins w:id="881" w:author="Author"/>
          <w:del w:id="882" w:author="Author"/>
          <w:rFonts w:ascii="Times New Roman" w:eastAsia="Times New Roman" w:hAnsi="Times New Roman" w:cs="Times New Roman"/>
          <w:sz w:val="24"/>
          <w:szCs w:val="24"/>
          <w:highlight w:val="red"/>
          <w:rPrChange w:id="883" w:author="Author">
            <w:rPr>
              <w:ins w:id="884" w:author="Author"/>
              <w:del w:id="885" w:author="Author"/>
              <w:rFonts w:ascii="Times New Roman" w:eastAsia="Times New Roman" w:hAnsi="Times New Roman" w:cs="Times New Roman"/>
              <w:sz w:val="24"/>
              <w:szCs w:val="24"/>
            </w:rPr>
          </w:rPrChange>
        </w:rPr>
      </w:pPr>
      <w:ins w:id="886" w:author="Author">
        <w:del w:id="887" w:author="Author">
          <w:r w:rsidRPr="006851DC" w:rsidDel="00206874">
            <w:rPr>
              <w:rFonts w:ascii="Times New Roman" w:eastAsia="Times New Roman" w:hAnsi="Times New Roman" w:cs="Times New Roman"/>
              <w:sz w:val="24"/>
              <w:szCs w:val="24"/>
              <w:highlight w:val="red"/>
              <w:rPrChange w:id="888" w:author="Author">
                <w:rPr>
                  <w:rFonts w:ascii="Times New Roman" w:eastAsia="Times New Roman" w:hAnsi="Times New Roman" w:cs="Times New Roman"/>
                  <w:sz w:val="24"/>
                  <w:szCs w:val="24"/>
                </w:rPr>
              </w:rPrChange>
            </w:rPr>
            <w:delText>Here is a summary of the key points from the paper:</w:delText>
          </w:r>
        </w:del>
      </w:ins>
    </w:p>
    <w:p w14:paraId="548E7A3E" w14:textId="6CAA6B9A" w:rsidR="00673CC2" w:rsidRPr="006851DC" w:rsidDel="00206874" w:rsidRDefault="00673CC2" w:rsidP="00206874">
      <w:pPr>
        <w:ind w:firstLine="0"/>
        <w:rPr>
          <w:ins w:id="889" w:author="Author"/>
          <w:del w:id="890" w:author="Author"/>
          <w:rFonts w:ascii="Times New Roman" w:eastAsia="Times New Roman" w:hAnsi="Times New Roman" w:cs="Times New Roman"/>
          <w:sz w:val="24"/>
          <w:szCs w:val="24"/>
          <w:highlight w:val="red"/>
          <w:rPrChange w:id="891" w:author="Author">
            <w:rPr>
              <w:ins w:id="892" w:author="Author"/>
              <w:del w:id="893" w:author="Author"/>
              <w:rFonts w:ascii="Times New Roman" w:eastAsia="Times New Roman" w:hAnsi="Times New Roman" w:cs="Times New Roman"/>
              <w:sz w:val="24"/>
              <w:szCs w:val="24"/>
            </w:rPr>
          </w:rPrChange>
        </w:rPr>
      </w:pPr>
    </w:p>
    <w:p w14:paraId="78F47C5B" w14:textId="498B4F35" w:rsidR="00673CC2" w:rsidRPr="006851DC" w:rsidDel="00206874" w:rsidRDefault="00673CC2" w:rsidP="00206874">
      <w:pPr>
        <w:ind w:firstLine="0"/>
        <w:rPr>
          <w:ins w:id="894" w:author="Author"/>
          <w:del w:id="895" w:author="Author"/>
          <w:rFonts w:ascii="Times New Roman" w:eastAsia="Times New Roman" w:hAnsi="Times New Roman" w:cs="Times New Roman"/>
          <w:sz w:val="24"/>
          <w:szCs w:val="24"/>
          <w:highlight w:val="red"/>
          <w:rPrChange w:id="896" w:author="Author">
            <w:rPr>
              <w:ins w:id="897" w:author="Author"/>
              <w:del w:id="898" w:author="Author"/>
              <w:rFonts w:ascii="Times New Roman" w:eastAsia="Times New Roman" w:hAnsi="Times New Roman" w:cs="Times New Roman"/>
              <w:sz w:val="24"/>
              <w:szCs w:val="24"/>
            </w:rPr>
          </w:rPrChange>
        </w:rPr>
      </w:pPr>
      <w:ins w:id="899" w:author="Author">
        <w:del w:id="900" w:author="Author">
          <w:r w:rsidRPr="006851DC" w:rsidDel="00206874">
            <w:rPr>
              <w:rFonts w:ascii="Times New Roman" w:eastAsia="Times New Roman" w:hAnsi="Times New Roman" w:cs="Times New Roman"/>
              <w:sz w:val="24"/>
              <w:szCs w:val="24"/>
              <w:highlight w:val="red"/>
              <w:rPrChange w:id="901" w:author="Author">
                <w:rPr>
                  <w:rFonts w:ascii="Times New Roman" w:eastAsia="Times New Roman" w:hAnsi="Times New Roman" w:cs="Times New Roman"/>
                  <w:sz w:val="24"/>
                  <w:szCs w:val="24"/>
                </w:rPr>
              </w:rPrChange>
            </w:rPr>
            <w:delText>- Proposes an approach combining data-driven analysis of aircraft ground trajectories with trajectory-based optimization to improve airport surface operations.</w:delText>
          </w:r>
        </w:del>
      </w:ins>
    </w:p>
    <w:p w14:paraId="5653951C" w14:textId="006A7F85" w:rsidR="00673CC2" w:rsidRPr="006851DC" w:rsidDel="00206874" w:rsidRDefault="00673CC2" w:rsidP="00206874">
      <w:pPr>
        <w:ind w:firstLine="0"/>
        <w:rPr>
          <w:ins w:id="902" w:author="Author"/>
          <w:del w:id="903" w:author="Author"/>
          <w:rFonts w:ascii="Times New Roman" w:eastAsia="Times New Roman" w:hAnsi="Times New Roman" w:cs="Times New Roman"/>
          <w:sz w:val="24"/>
          <w:szCs w:val="24"/>
          <w:highlight w:val="red"/>
          <w:rPrChange w:id="904" w:author="Author">
            <w:rPr>
              <w:ins w:id="905" w:author="Author"/>
              <w:del w:id="906" w:author="Author"/>
              <w:rFonts w:ascii="Times New Roman" w:eastAsia="Times New Roman" w:hAnsi="Times New Roman" w:cs="Times New Roman"/>
              <w:sz w:val="24"/>
              <w:szCs w:val="24"/>
            </w:rPr>
          </w:rPrChange>
        </w:rPr>
      </w:pPr>
    </w:p>
    <w:p w14:paraId="5F8C3C4B" w14:textId="5736716C" w:rsidR="00673CC2" w:rsidRPr="006851DC" w:rsidDel="00206874" w:rsidRDefault="00673CC2" w:rsidP="00206874">
      <w:pPr>
        <w:ind w:firstLine="0"/>
        <w:rPr>
          <w:ins w:id="907" w:author="Author"/>
          <w:del w:id="908" w:author="Author"/>
          <w:rFonts w:ascii="Times New Roman" w:eastAsia="Times New Roman" w:hAnsi="Times New Roman" w:cs="Times New Roman"/>
          <w:sz w:val="24"/>
          <w:szCs w:val="24"/>
          <w:highlight w:val="red"/>
          <w:rPrChange w:id="909" w:author="Author">
            <w:rPr>
              <w:ins w:id="910" w:author="Author"/>
              <w:del w:id="911" w:author="Author"/>
              <w:rFonts w:ascii="Times New Roman" w:eastAsia="Times New Roman" w:hAnsi="Times New Roman" w:cs="Times New Roman"/>
              <w:sz w:val="24"/>
              <w:szCs w:val="24"/>
            </w:rPr>
          </w:rPrChange>
        </w:rPr>
      </w:pPr>
      <w:ins w:id="912" w:author="Author">
        <w:del w:id="913" w:author="Author">
          <w:r w:rsidRPr="006851DC" w:rsidDel="00206874">
            <w:rPr>
              <w:rFonts w:ascii="Times New Roman" w:eastAsia="Times New Roman" w:hAnsi="Times New Roman" w:cs="Times New Roman"/>
              <w:sz w:val="24"/>
              <w:szCs w:val="24"/>
              <w:highlight w:val="red"/>
              <w:rPrChange w:id="914" w:author="Author">
                <w:rPr>
                  <w:rFonts w:ascii="Times New Roman" w:eastAsia="Times New Roman" w:hAnsi="Times New Roman" w:cs="Times New Roman"/>
                  <w:sz w:val="24"/>
                  <w:szCs w:val="24"/>
                </w:rPr>
              </w:rPrChange>
            </w:rPr>
            <w:delText xml:space="preserve">- Uses ADS-B data from Beijing Capital International Airport (PEK) to extract important metrics like runway usage times, separations, taxi routes, and taxi times. </w:delText>
          </w:r>
        </w:del>
      </w:ins>
    </w:p>
    <w:p w14:paraId="21F20362" w14:textId="5EAA2073" w:rsidR="00673CC2" w:rsidRPr="006851DC" w:rsidDel="00206874" w:rsidRDefault="00673CC2" w:rsidP="00206874">
      <w:pPr>
        <w:ind w:firstLine="0"/>
        <w:rPr>
          <w:ins w:id="915" w:author="Author"/>
          <w:del w:id="916" w:author="Author"/>
          <w:rFonts w:ascii="Times New Roman" w:eastAsia="Times New Roman" w:hAnsi="Times New Roman" w:cs="Times New Roman"/>
          <w:sz w:val="24"/>
          <w:szCs w:val="24"/>
          <w:highlight w:val="red"/>
          <w:rPrChange w:id="917" w:author="Author">
            <w:rPr>
              <w:ins w:id="918" w:author="Author"/>
              <w:del w:id="919" w:author="Author"/>
              <w:rFonts w:ascii="Times New Roman" w:eastAsia="Times New Roman" w:hAnsi="Times New Roman" w:cs="Times New Roman"/>
              <w:sz w:val="24"/>
              <w:szCs w:val="24"/>
            </w:rPr>
          </w:rPrChange>
        </w:rPr>
      </w:pPr>
    </w:p>
    <w:p w14:paraId="5C787CEC" w14:textId="3BEFC2B7" w:rsidR="00673CC2" w:rsidRPr="006851DC" w:rsidDel="00206874" w:rsidRDefault="00673CC2" w:rsidP="00206874">
      <w:pPr>
        <w:ind w:firstLine="0"/>
        <w:rPr>
          <w:ins w:id="920" w:author="Author"/>
          <w:del w:id="921" w:author="Author"/>
          <w:rFonts w:ascii="Times New Roman" w:eastAsia="Times New Roman" w:hAnsi="Times New Roman" w:cs="Times New Roman"/>
          <w:sz w:val="24"/>
          <w:szCs w:val="24"/>
          <w:highlight w:val="red"/>
          <w:rPrChange w:id="922" w:author="Author">
            <w:rPr>
              <w:ins w:id="923" w:author="Author"/>
              <w:del w:id="924" w:author="Author"/>
              <w:rFonts w:ascii="Times New Roman" w:eastAsia="Times New Roman" w:hAnsi="Times New Roman" w:cs="Times New Roman"/>
              <w:sz w:val="24"/>
              <w:szCs w:val="24"/>
            </w:rPr>
          </w:rPrChange>
        </w:rPr>
      </w:pPr>
      <w:ins w:id="925" w:author="Author">
        <w:del w:id="926" w:author="Author">
          <w:r w:rsidRPr="006851DC" w:rsidDel="00206874">
            <w:rPr>
              <w:rFonts w:ascii="Times New Roman" w:eastAsia="Times New Roman" w:hAnsi="Times New Roman" w:cs="Times New Roman"/>
              <w:sz w:val="24"/>
              <w:szCs w:val="24"/>
              <w:highlight w:val="red"/>
              <w:rPrChange w:id="927" w:author="Author">
                <w:rPr>
                  <w:rFonts w:ascii="Times New Roman" w:eastAsia="Times New Roman" w:hAnsi="Times New Roman" w:cs="Times New Roman"/>
                  <w:sz w:val="24"/>
                  <w:szCs w:val="24"/>
                </w:rPr>
              </w:rPrChange>
            </w:rPr>
            <w:delText>- Identifies operational patterns, taxiway usage, and bottlenecks like runway queuing from data analysis.</w:delText>
          </w:r>
        </w:del>
      </w:ins>
    </w:p>
    <w:p w14:paraId="155D5E07" w14:textId="780DB11B" w:rsidR="00673CC2" w:rsidRPr="006851DC" w:rsidDel="00206874" w:rsidRDefault="00673CC2" w:rsidP="00206874">
      <w:pPr>
        <w:ind w:firstLine="0"/>
        <w:rPr>
          <w:ins w:id="928" w:author="Author"/>
          <w:del w:id="929" w:author="Author"/>
          <w:rFonts w:ascii="Times New Roman" w:eastAsia="Times New Roman" w:hAnsi="Times New Roman" w:cs="Times New Roman"/>
          <w:sz w:val="24"/>
          <w:szCs w:val="24"/>
          <w:highlight w:val="red"/>
          <w:rPrChange w:id="930" w:author="Author">
            <w:rPr>
              <w:ins w:id="931" w:author="Author"/>
              <w:del w:id="932" w:author="Author"/>
              <w:rFonts w:ascii="Times New Roman" w:eastAsia="Times New Roman" w:hAnsi="Times New Roman" w:cs="Times New Roman"/>
              <w:sz w:val="24"/>
              <w:szCs w:val="24"/>
            </w:rPr>
          </w:rPrChange>
        </w:rPr>
      </w:pPr>
    </w:p>
    <w:p w14:paraId="39ECE26C" w14:textId="2AC753EA" w:rsidR="00673CC2" w:rsidRPr="006851DC" w:rsidDel="00206874" w:rsidRDefault="00673CC2" w:rsidP="00206874">
      <w:pPr>
        <w:ind w:firstLine="0"/>
        <w:rPr>
          <w:ins w:id="933" w:author="Author"/>
          <w:del w:id="934" w:author="Author"/>
          <w:rFonts w:ascii="Times New Roman" w:eastAsia="Times New Roman" w:hAnsi="Times New Roman" w:cs="Times New Roman"/>
          <w:sz w:val="24"/>
          <w:szCs w:val="24"/>
          <w:highlight w:val="red"/>
          <w:rPrChange w:id="935" w:author="Author">
            <w:rPr>
              <w:ins w:id="936" w:author="Author"/>
              <w:del w:id="937" w:author="Author"/>
              <w:rFonts w:ascii="Times New Roman" w:eastAsia="Times New Roman" w:hAnsi="Times New Roman" w:cs="Times New Roman"/>
              <w:sz w:val="24"/>
              <w:szCs w:val="24"/>
            </w:rPr>
          </w:rPrChange>
        </w:rPr>
      </w:pPr>
      <w:ins w:id="938" w:author="Author">
        <w:del w:id="939" w:author="Author">
          <w:r w:rsidRPr="006851DC" w:rsidDel="00206874">
            <w:rPr>
              <w:rFonts w:ascii="Times New Roman" w:eastAsia="Times New Roman" w:hAnsi="Times New Roman" w:cs="Times New Roman"/>
              <w:sz w:val="24"/>
              <w:szCs w:val="24"/>
              <w:highlight w:val="red"/>
              <w:rPrChange w:id="940" w:author="Author">
                <w:rPr>
                  <w:rFonts w:ascii="Times New Roman" w:eastAsia="Times New Roman" w:hAnsi="Times New Roman" w:cs="Times New Roman"/>
                  <w:sz w:val="24"/>
                  <w:szCs w:val="24"/>
                </w:rPr>
              </w:rPrChange>
            </w:rPr>
            <w:delText>- Develops an optimization model with objectives to minimize delay and taxi times subject to operational constraints.</w:delText>
          </w:r>
        </w:del>
      </w:ins>
    </w:p>
    <w:p w14:paraId="4FB725B2" w14:textId="3BEAF1A1" w:rsidR="00673CC2" w:rsidRPr="006851DC" w:rsidDel="00206874" w:rsidRDefault="00673CC2" w:rsidP="00206874">
      <w:pPr>
        <w:ind w:firstLine="0"/>
        <w:rPr>
          <w:ins w:id="941" w:author="Author"/>
          <w:del w:id="942" w:author="Author"/>
          <w:rFonts w:ascii="Times New Roman" w:eastAsia="Times New Roman" w:hAnsi="Times New Roman" w:cs="Times New Roman"/>
          <w:sz w:val="24"/>
          <w:szCs w:val="24"/>
          <w:highlight w:val="red"/>
          <w:rPrChange w:id="943" w:author="Author">
            <w:rPr>
              <w:ins w:id="944" w:author="Author"/>
              <w:del w:id="945" w:author="Author"/>
              <w:rFonts w:ascii="Times New Roman" w:eastAsia="Times New Roman" w:hAnsi="Times New Roman" w:cs="Times New Roman"/>
              <w:sz w:val="24"/>
              <w:szCs w:val="24"/>
            </w:rPr>
          </w:rPrChange>
        </w:rPr>
      </w:pPr>
    </w:p>
    <w:p w14:paraId="402DFD0C" w14:textId="4133E845" w:rsidR="00673CC2" w:rsidRPr="006851DC" w:rsidDel="00206874" w:rsidRDefault="00673CC2" w:rsidP="00206874">
      <w:pPr>
        <w:ind w:firstLine="0"/>
        <w:rPr>
          <w:ins w:id="946" w:author="Author"/>
          <w:del w:id="947" w:author="Author"/>
          <w:rFonts w:ascii="Times New Roman" w:eastAsia="Times New Roman" w:hAnsi="Times New Roman" w:cs="Times New Roman"/>
          <w:sz w:val="24"/>
          <w:szCs w:val="24"/>
          <w:highlight w:val="red"/>
          <w:rPrChange w:id="948" w:author="Author">
            <w:rPr>
              <w:ins w:id="949" w:author="Author"/>
              <w:del w:id="950" w:author="Author"/>
              <w:rFonts w:ascii="Times New Roman" w:eastAsia="Times New Roman" w:hAnsi="Times New Roman" w:cs="Times New Roman"/>
              <w:sz w:val="24"/>
              <w:szCs w:val="24"/>
            </w:rPr>
          </w:rPrChange>
        </w:rPr>
      </w:pPr>
      <w:ins w:id="951" w:author="Author">
        <w:del w:id="952" w:author="Author">
          <w:r w:rsidRPr="006851DC" w:rsidDel="00206874">
            <w:rPr>
              <w:rFonts w:ascii="Times New Roman" w:eastAsia="Times New Roman" w:hAnsi="Times New Roman" w:cs="Times New Roman"/>
              <w:sz w:val="24"/>
              <w:szCs w:val="24"/>
              <w:highlight w:val="red"/>
              <w:rPrChange w:id="953" w:author="Author">
                <w:rPr>
                  <w:rFonts w:ascii="Times New Roman" w:eastAsia="Times New Roman" w:hAnsi="Times New Roman" w:cs="Times New Roman"/>
                  <w:sz w:val="24"/>
                  <w:szCs w:val="24"/>
                </w:rPr>
              </w:rPrChange>
            </w:rPr>
            <w:delText xml:space="preserve">- Evaluates two strategies: rerouting arrivals to avoid long U-shaped taxiways and controlling pushback times of departures. </w:delText>
          </w:r>
        </w:del>
      </w:ins>
    </w:p>
    <w:p w14:paraId="3F5197F7" w14:textId="7F6265A5" w:rsidR="00673CC2" w:rsidRPr="006851DC" w:rsidDel="00206874" w:rsidRDefault="00673CC2" w:rsidP="00206874">
      <w:pPr>
        <w:ind w:firstLine="0"/>
        <w:rPr>
          <w:ins w:id="954" w:author="Author"/>
          <w:del w:id="955" w:author="Author"/>
          <w:rFonts w:ascii="Times New Roman" w:eastAsia="Times New Roman" w:hAnsi="Times New Roman" w:cs="Times New Roman"/>
          <w:sz w:val="24"/>
          <w:szCs w:val="24"/>
          <w:highlight w:val="red"/>
          <w:rPrChange w:id="956" w:author="Author">
            <w:rPr>
              <w:ins w:id="957" w:author="Author"/>
              <w:del w:id="958" w:author="Author"/>
              <w:rFonts w:ascii="Times New Roman" w:eastAsia="Times New Roman" w:hAnsi="Times New Roman" w:cs="Times New Roman"/>
              <w:sz w:val="24"/>
              <w:szCs w:val="24"/>
            </w:rPr>
          </w:rPrChange>
        </w:rPr>
      </w:pPr>
    </w:p>
    <w:p w14:paraId="383FBA12" w14:textId="792D33F6" w:rsidR="00673CC2" w:rsidRPr="006851DC" w:rsidDel="00206874" w:rsidRDefault="00673CC2" w:rsidP="00206874">
      <w:pPr>
        <w:ind w:firstLine="0"/>
        <w:rPr>
          <w:ins w:id="959" w:author="Author"/>
          <w:del w:id="960" w:author="Author"/>
          <w:rFonts w:ascii="Times New Roman" w:eastAsia="Times New Roman" w:hAnsi="Times New Roman" w:cs="Times New Roman"/>
          <w:sz w:val="24"/>
          <w:szCs w:val="24"/>
          <w:highlight w:val="red"/>
          <w:rPrChange w:id="961" w:author="Author">
            <w:rPr>
              <w:ins w:id="962" w:author="Author"/>
              <w:del w:id="963" w:author="Author"/>
              <w:rFonts w:ascii="Times New Roman" w:eastAsia="Times New Roman" w:hAnsi="Times New Roman" w:cs="Times New Roman"/>
              <w:sz w:val="24"/>
              <w:szCs w:val="24"/>
            </w:rPr>
          </w:rPrChange>
        </w:rPr>
      </w:pPr>
      <w:ins w:id="964" w:author="Author">
        <w:del w:id="965" w:author="Author">
          <w:r w:rsidRPr="006851DC" w:rsidDel="00206874">
            <w:rPr>
              <w:rFonts w:ascii="Times New Roman" w:eastAsia="Times New Roman" w:hAnsi="Times New Roman" w:cs="Times New Roman"/>
              <w:sz w:val="24"/>
              <w:szCs w:val="24"/>
              <w:highlight w:val="red"/>
              <w:rPrChange w:id="966" w:author="Author">
                <w:rPr>
                  <w:rFonts w:ascii="Times New Roman" w:eastAsia="Times New Roman" w:hAnsi="Times New Roman" w:cs="Times New Roman"/>
                  <w:sz w:val="24"/>
                  <w:szCs w:val="24"/>
                </w:rPr>
              </w:rPrChange>
            </w:rPr>
            <w:delText>- Rerouting arrivals reduces average taxi-in time by 5.1 minutes. Controlling pushback reduces average taxi-out time by 3.7 minutes and departure queuing.</w:delText>
          </w:r>
        </w:del>
      </w:ins>
    </w:p>
    <w:p w14:paraId="7FD2081F" w14:textId="562F7008" w:rsidR="00673CC2" w:rsidRPr="006851DC" w:rsidDel="00206874" w:rsidRDefault="00673CC2" w:rsidP="00206874">
      <w:pPr>
        <w:ind w:firstLine="0"/>
        <w:rPr>
          <w:ins w:id="967" w:author="Author"/>
          <w:del w:id="968" w:author="Author"/>
          <w:rFonts w:ascii="Times New Roman" w:eastAsia="Times New Roman" w:hAnsi="Times New Roman" w:cs="Times New Roman"/>
          <w:sz w:val="24"/>
          <w:szCs w:val="24"/>
          <w:highlight w:val="red"/>
          <w:rPrChange w:id="969" w:author="Author">
            <w:rPr>
              <w:ins w:id="970" w:author="Author"/>
              <w:del w:id="971" w:author="Author"/>
              <w:rFonts w:ascii="Times New Roman" w:eastAsia="Times New Roman" w:hAnsi="Times New Roman" w:cs="Times New Roman"/>
              <w:sz w:val="24"/>
              <w:szCs w:val="24"/>
            </w:rPr>
          </w:rPrChange>
        </w:rPr>
      </w:pPr>
    </w:p>
    <w:p w14:paraId="378E8752" w14:textId="494D96C7" w:rsidR="00673CC2" w:rsidRPr="006851DC" w:rsidDel="00206874" w:rsidRDefault="00673CC2" w:rsidP="00206874">
      <w:pPr>
        <w:ind w:firstLine="0"/>
        <w:rPr>
          <w:ins w:id="972" w:author="Author"/>
          <w:del w:id="973" w:author="Author"/>
          <w:rFonts w:ascii="Times New Roman" w:eastAsia="Times New Roman" w:hAnsi="Times New Roman" w:cs="Times New Roman"/>
          <w:sz w:val="24"/>
          <w:szCs w:val="24"/>
          <w:highlight w:val="red"/>
          <w:rPrChange w:id="974" w:author="Author">
            <w:rPr>
              <w:ins w:id="975" w:author="Author"/>
              <w:del w:id="976" w:author="Author"/>
              <w:rFonts w:ascii="Times New Roman" w:eastAsia="Times New Roman" w:hAnsi="Times New Roman" w:cs="Times New Roman"/>
              <w:sz w:val="24"/>
              <w:szCs w:val="24"/>
            </w:rPr>
          </w:rPrChange>
        </w:rPr>
      </w:pPr>
      <w:ins w:id="977" w:author="Author">
        <w:del w:id="978" w:author="Author">
          <w:r w:rsidRPr="006851DC" w:rsidDel="00206874">
            <w:rPr>
              <w:rFonts w:ascii="Times New Roman" w:eastAsia="Times New Roman" w:hAnsi="Times New Roman" w:cs="Times New Roman"/>
              <w:sz w:val="24"/>
              <w:szCs w:val="24"/>
              <w:highlight w:val="red"/>
              <w:rPrChange w:id="979" w:author="Author">
                <w:rPr>
                  <w:rFonts w:ascii="Times New Roman" w:eastAsia="Times New Roman" w:hAnsi="Times New Roman" w:cs="Times New Roman"/>
                  <w:sz w:val="24"/>
                  <w:szCs w:val="24"/>
                </w:rPr>
              </w:rPrChange>
            </w:rPr>
            <w:delText>- The customized data-driven analysis enables recognition of operational practices and bottlenecks at the specific airport.</w:delText>
          </w:r>
        </w:del>
      </w:ins>
    </w:p>
    <w:p w14:paraId="71EA2A94" w14:textId="409E31A0" w:rsidR="00673CC2" w:rsidRPr="006851DC" w:rsidDel="00206874" w:rsidRDefault="00673CC2" w:rsidP="00206874">
      <w:pPr>
        <w:ind w:firstLine="0"/>
        <w:rPr>
          <w:ins w:id="980" w:author="Author"/>
          <w:del w:id="981" w:author="Author"/>
          <w:rFonts w:ascii="Times New Roman" w:eastAsia="Times New Roman" w:hAnsi="Times New Roman" w:cs="Times New Roman"/>
          <w:sz w:val="24"/>
          <w:szCs w:val="24"/>
          <w:highlight w:val="red"/>
          <w:rPrChange w:id="982" w:author="Author">
            <w:rPr>
              <w:ins w:id="983" w:author="Author"/>
              <w:del w:id="984" w:author="Author"/>
              <w:rFonts w:ascii="Times New Roman" w:eastAsia="Times New Roman" w:hAnsi="Times New Roman" w:cs="Times New Roman"/>
              <w:sz w:val="24"/>
              <w:szCs w:val="24"/>
            </w:rPr>
          </w:rPrChange>
        </w:rPr>
      </w:pPr>
    </w:p>
    <w:p w14:paraId="3F706F25" w14:textId="4603F28A" w:rsidR="00673CC2" w:rsidRPr="006851DC" w:rsidDel="00206874" w:rsidRDefault="00673CC2" w:rsidP="00206874">
      <w:pPr>
        <w:ind w:firstLine="0"/>
        <w:rPr>
          <w:ins w:id="985" w:author="Author"/>
          <w:del w:id="986" w:author="Author"/>
          <w:rFonts w:ascii="Times New Roman" w:eastAsia="Times New Roman" w:hAnsi="Times New Roman" w:cs="Times New Roman"/>
          <w:sz w:val="24"/>
          <w:szCs w:val="24"/>
          <w:highlight w:val="red"/>
          <w:rPrChange w:id="987" w:author="Author">
            <w:rPr>
              <w:ins w:id="988" w:author="Author"/>
              <w:del w:id="989" w:author="Author"/>
              <w:rFonts w:ascii="Times New Roman" w:eastAsia="Times New Roman" w:hAnsi="Times New Roman" w:cs="Times New Roman"/>
              <w:sz w:val="24"/>
              <w:szCs w:val="24"/>
            </w:rPr>
          </w:rPrChange>
        </w:rPr>
      </w:pPr>
      <w:ins w:id="990" w:author="Author">
        <w:del w:id="991" w:author="Author">
          <w:r w:rsidRPr="006851DC" w:rsidDel="00206874">
            <w:rPr>
              <w:rFonts w:ascii="Times New Roman" w:eastAsia="Times New Roman" w:hAnsi="Times New Roman" w:cs="Times New Roman"/>
              <w:sz w:val="24"/>
              <w:szCs w:val="24"/>
              <w:highlight w:val="red"/>
              <w:rPrChange w:id="992" w:author="Author">
                <w:rPr>
                  <w:rFonts w:ascii="Times New Roman" w:eastAsia="Times New Roman" w:hAnsi="Times New Roman" w:cs="Times New Roman"/>
                  <w:sz w:val="24"/>
                  <w:szCs w:val="24"/>
                </w:rPr>
              </w:rPrChange>
            </w:rPr>
            <w:delText>- The tailored optimization approach using analysis results allows testing of strategies relevant to the airport's issues.</w:delText>
          </w:r>
        </w:del>
      </w:ins>
    </w:p>
    <w:p w14:paraId="5764B030" w14:textId="207C835C" w:rsidR="00673CC2" w:rsidRPr="006851DC" w:rsidDel="00206874" w:rsidRDefault="00673CC2" w:rsidP="00206874">
      <w:pPr>
        <w:ind w:firstLine="0"/>
        <w:rPr>
          <w:ins w:id="993" w:author="Author"/>
          <w:del w:id="994" w:author="Author"/>
          <w:rFonts w:ascii="Times New Roman" w:eastAsia="Times New Roman" w:hAnsi="Times New Roman" w:cs="Times New Roman"/>
          <w:sz w:val="24"/>
          <w:szCs w:val="24"/>
          <w:highlight w:val="red"/>
          <w:rPrChange w:id="995" w:author="Author">
            <w:rPr>
              <w:ins w:id="996" w:author="Author"/>
              <w:del w:id="997" w:author="Author"/>
              <w:rFonts w:ascii="Times New Roman" w:eastAsia="Times New Roman" w:hAnsi="Times New Roman" w:cs="Times New Roman"/>
              <w:sz w:val="24"/>
              <w:szCs w:val="24"/>
            </w:rPr>
          </w:rPrChange>
        </w:rPr>
      </w:pPr>
    </w:p>
    <w:p w14:paraId="4CC801CB" w14:textId="0D45D504" w:rsidR="00673CC2" w:rsidRPr="006851DC" w:rsidDel="00206874" w:rsidRDefault="00673CC2" w:rsidP="00206874">
      <w:pPr>
        <w:ind w:firstLine="0"/>
        <w:rPr>
          <w:ins w:id="998" w:author="Author"/>
          <w:del w:id="999" w:author="Author"/>
          <w:rFonts w:ascii="Times New Roman" w:eastAsia="Times New Roman" w:hAnsi="Times New Roman" w:cs="Times New Roman"/>
          <w:sz w:val="24"/>
          <w:szCs w:val="24"/>
          <w:highlight w:val="red"/>
          <w:rPrChange w:id="1000" w:author="Author">
            <w:rPr>
              <w:ins w:id="1001" w:author="Author"/>
              <w:del w:id="1002" w:author="Author"/>
              <w:rFonts w:ascii="Times New Roman" w:eastAsia="Times New Roman" w:hAnsi="Times New Roman" w:cs="Times New Roman"/>
              <w:sz w:val="24"/>
              <w:szCs w:val="24"/>
            </w:rPr>
          </w:rPrChange>
        </w:rPr>
      </w:pPr>
      <w:ins w:id="1003" w:author="Author">
        <w:del w:id="1004" w:author="Author">
          <w:r w:rsidRPr="006851DC" w:rsidDel="00206874">
            <w:rPr>
              <w:rFonts w:ascii="Times New Roman" w:eastAsia="Times New Roman" w:hAnsi="Times New Roman" w:cs="Times New Roman"/>
              <w:sz w:val="24"/>
              <w:szCs w:val="24"/>
              <w:highlight w:val="red"/>
              <w:rPrChange w:id="1005" w:author="Author">
                <w:rPr>
                  <w:rFonts w:ascii="Times New Roman" w:eastAsia="Times New Roman" w:hAnsi="Times New Roman" w:cs="Times New Roman"/>
                  <w:sz w:val="24"/>
                  <w:szCs w:val="24"/>
                </w:rPr>
              </w:rPrChange>
            </w:rPr>
            <w:delText>- This hybrid data-driven analysis and optimization methodology could aid efficiency improvements at busy airports with complex operations.</w:delText>
          </w:r>
        </w:del>
      </w:ins>
    </w:p>
    <w:p w14:paraId="2FF9B937" w14:textId="4B09AC81" w:rsidR="00673CC2" w:rsidRPr="006851DC" w:rsidDel="00206874" w:rsidRDefault="00673CC2" w:rsidP="00206874">
      <w:pPr>
        <w:ind w:firstLine="0"/>
        <w:rPr>
          <w:ins w:id="1006" w:author="Author"/>
          <w:del w:id="1007" w:author="Author"/>
          <w:rFonts w:ascii="Times New Roman" w:eastAsia="Times New Roman" w:hAnsi="Times New Roman" w:cs="Times New Roman"/>
          <w:sz w:val="24"/>
          <w:szCs w:val="24"/>
          <w:highlight w:val="red"/>
          <w:rPrChange w:id="1008" w:author="Author">
            <w:rPr>
              <w:ins w:id="1009" w:author="Author"/>
              <w:del w:id="1010" w:author="Author"/>
              <w:rFonts w:ascii="Times New Roman" w:eastAsia="Times New Roman" w:hAnsi="Times New Roman" w:cs="Times New Roman"/>
              <w:sz w:val="24"/>
              <w:szCs w:val="24"/>
            </w:rPr>
          </w:rPrChange>
        </w:rPr>
      </w:pPr>
    </w:p>
    <w:p w14:paraId="5DC9C4FA" w14:textId="44BAE8F2" w:rsidR="00673CC2" w:rsidRPr="006851DC" w:rsidDel="00206874" w:rsidRDefault="00673CC2" w:rsidP="00206874">
      <w:pPr>
        <w:ind w:firstLine="0"/>
        <w:rPr>
          <w:del w:id="1011" w:author="Author"/>
          <w:rFonts w:ascii="Times New Roman" w:eastAsia="Times New Roman" w:hAnsi="Times New Roman" w:cs="Times New Roman"/>
          <w:sz w:val="24"/>
          <w:szCs w:val="24"/>
          <w:highlight w:val="red"/>
          <w:rPrChange w:id="1012" w:author="Author">
            <w:rPr>
              <w:del w:id="1013" w:author="Author"/>
              <w:rFonts w:ascii="Times New Roman" w:eastAsia="Times New Roman" w:hAnsi="Times New Roman" w:cs="Times New Roman"/>
              <w:sz w:val="24"/>
              <w:szCs w:val="24"/>
            </w:rPr>
          </w:rPrChange>
        </w:rPr>
      </w:pPr>
      <w:ins w:id="1014" w:author="Author">
        <w:del w:id="1015" w:author="Author">
          <w:r w:rsidRPr="006851DC" w:rsidDel="00206874">
            <w:rPr>
              <w:rFonts w:ascii="Times New Roman" w:eastAsia="Times New Roman" w:hAnsi="Times New Roman" w:cs="Times New Roman"/>
              <w:sz w:val="24"/>
              <w:szCs w:val="24"/>
              <w:highlight w:val="red"/>
              <w:rPrChange w:id="1016" w:author="Author">
                <w:rPr>
                  <w:rFonts w:ascii="Times New Roman" w:eastAsia="Times New Roman" w:hAnsi="Times New Roman" w:cs="Times New Roman"/>
                  <w:sz w:val="24"/>
                  <w:szCs w:val="24"/>
                </w:rPr>
              </w:rPrChange>
            </w:rPr>
            <w:delText>In summary, the paper pre</w:delText>
          </w:r>
          <w:r w:rsidR="00292728" w:rsidRPr="006851DC" w:rsidDel="00206874">
            <w:rPr>
              <w:rFonts w:ascii="Times New Roman" w:eastAsia="Times New Roman" w:hAnsi="Times New Roman" w:cs="Times New Roman"/>
              <w:sz w:val="24"/>
              <w:szCs w:val="24"/>
              <w:highlight w:val="red"/>
              <w:rPrChange w:id="1017" w:author="Author">
                <w:rPr>
                  <w:rFonts w:ascii="Times New Roman" w:eastAsia="Times New Roman" w:hAnsi="Times New Roman" w:cs="Times New Roman"/>
                  <w:sz w:val="24"/>
                  <w:szCs w:val="24"/>
                </w:rPr>
              </w:rPrChange>
            </w:rPr>
            <w:delText xml:space="preserve">It is </w:delText>
          </w:r>
          <w:r w:rsidRPr="006851DC" w:rsidDel="00206874">
            <w:rPr>
              <w:rFonts w:ascii="Times New Roman" w:eastAsia="Times New Roman" w:hAnsi="Times New Roman" w:cs="Times New Roman"/>
              <w:sz w:val="24"/>
              <w:szCs w:val="24"/>
              <w:highlight w:val="red"/>
              <w:rPrChange w:id="1018" w:author="Author">
                <w:rPr>
                  <w:rFonts w:ascii="Times New Roman" w:eastAsia="Times New Roman" w:hAnsi="Times New Roman" w:cs="Times New Roman"/>
                  <w:sz w:val="24"/>
                  <w:szCs w:val="24"/>
                </w:rPr>
              </w:rPrChange>
            </w:rPr>
            <w:delText>sents a novel integration of data analysis and optimization tailored to the studied airport to evaluate and improve surface operations. The data-driven customization and optimization results showcase the benefits of this approach</w:delText>
          </w:r>
          <w:r w:rsidR="00FC6143" w:rsidRPr="006851DC" w:rsidDel="00206874">
            <w:rPr>
              <w:rFonts w:ascii="Times New Roman" w:eastAsia="Times New Roman" w:hAnsi="Times New Roman" w:cs="Times New Roman"/>
              <w:sz w:val="24"/>
              <w:szCs w:val="24"/>
              <w:highlight w:val="red"/>
              <w:rPrChange w:id="1019" w:author="Author">
                <w:rPr>
                  <w:rFonts w:ascii="Times New Roman" w:eastAsia="Times New Roman" w:hAnsi="Times New Roman" w:cs="Times New Roman"/>
                  <w:sz w:val="24"/>
                  <w:szCs w:val="24"/>
                </w:rPr>
              </w:rPrChange>
            </w:rPr>
            <w:delText xml:space="preserve"> </w:delText>
          </w:r>
          <w:r w:rsidR="00FC6143" w:rsidRPr="006851DC" w:rsidDel="00206874">
            <w:rPr>
              <w:highlight w:val="red"/>
              <w:rPrChange w:id="1020" w:author="Author">
                <w:rPr/>
              </w:rPrChange>
            </w:rPr>
            <w:delText>(Ma et al., n.d.)</w:delText>
          </w:r>
          <w:r w:rsidRPr="006851DC" w:rsidDel="00206874">
            <w:rPr>
              <w:rFonts w:ascii="Times New Roman" w:eastAsia="Times New Roman" w:hAnsi="Times New Roman" w:cs="Times New Roman"/>
              <w:sz w:val="24"/>
              <w:szCs w:val="24"/>
              <w:highlight w:val="red"/>
              <w:rPrChange w:id="1021" w:author="Author">
                <w:rPr>
                  <w:rFonts w:ascii="Times New Roman" w:eastAsia="Times New Roman" w:hAnsi="Times New Roman" w:cs="Times New Roman"/>
                  <w:sz w:val="24"/>
                  <w:szCs w:val="24"/>
                </w:rPr>
              </w:rPrChange>
            </w:rPr>
            <w:delText>.</w:delText>
          </w:r>
        </w:del>
      </w:ins>
    </w:p>
    <w:p w14:paraId="614A174E" w14:textId="248A3830" w:rsidR="00776F0F" w:rsidRPr="006851DC" w:rsidDel="00206874" w:rsidRDefault="00776F0F" w:rsidP="00206874">
      <w:pPr>
        <w:pStyle w:val="NormalWeb"/>
        <w:spacing w:before="0" w:beforeAutospacing="0" w:after="0" w:afterAutospacing="0" w:line="480" w:lineRule="auto"/>
        <w:ind w:left="720" w:hanging="720"/>
        <w:rPr>
          <w:ins w:id="1022" w:author="Author"/>
          <w:del w:id="1023" w:author="Author"/>
          <w:highlight w:val="red"/>
          <w:rPrChange w:id="1024" w:author="Author">
            <w:rPr>
              <w:ins w:id="1025" w:author="Author"/>
              <w:del w:id="1026" w:author="Author"/>
            </w:rPr>
          </w:rPrChange>
        </w:rPr>
      </w:pPr>
      <w:ins w:id="1027" w:author="Author">
        <w:del w:id="1028" w:author="Author">
          <w:r w:rsidRPr="006851DC" w:rsidDel="00206874">
            <w:rPr>
              <w:highlight w:val="red"/>
              <w:rPrChange w:id="1029" w:author="Author">
                <w:rPr/>
              </w:rPrChange>
            </w:rPr>
            <w:delText xml:space="preserve">Ma, J., Zhou, J., Liang, M., &amp; Delahaye, D. (n.d.). Data-driven trajectory-based analysis and optimization of airport surface movement. </w:delText>
          </w:r>
          <w:r w:rsidRPr="006851DC" w:rsidDel="00206874">
            <w:rPr>
              <w:i/>
              <w:iCs/>
              <w:highlight w:val="red"/>
              <w:rPrChange w:id="1030" w:author="Author">
                <w:rPr>
                  <w:i/>
                  <w:iCs/>
                </w:rPr>
              </w:rPrChange>
            </w:rPr>
            <w:delText>Transportation Research Part C: Emerging Technologies</w:delText>
          </w:r>
          <w:r w:rsidRPr="006851DC" w:rsidDel="00206874">
            <w:rPr>
              <w:highlight w:val="red"/>
              <w:rPrChange w:id="1031" w:author="Author">
                <w:rPr/>
              </w:rPrChange>
            </w:rPr>
            <w:delText xml:space="preserve">, </w:delText>
          </w:r>
          <w:r w:rsidRPr="006851DC" w:rsidDel="00206874">
            <w:rPr>
              <w:i/>
              <w:iCs/>
              <w:highlight w:val="red"/>
              <w:rPrChange w:id="1032" w:author="Author">
                <w:rPr>
                  <w:i/>
                  <w:iCs/>
                </w:rPr>
              </w:rPrChange>
            </w:rPr>
            <w:delText>145</w:delText>
          </w:r>
          <w:r w:rsidRPr="006851DC" w:rsidDel="00206874">
            <w:rPr>
              <w:highlight w:val="red"/>
              <w:rPrChange w:id="1033" w:author="Author">
                <w:rPr/>
              </w:rPrChange>
            </w:rPr>
            <w:delText xml:space="preserve">, 103902. </w:delText>
          </w:r>
          <w:r w:rsidRPr="006851DC" w:rsidDel="00206874">
            <w:rPr>
              <w:highlight w:val="red"/>
              <w:rPrChange w:id="1034" w:author="Author">
                <w:rPr/>
              </w:rPrChange>
            </w:rPr>
            <w:fldChar w:fldCharType="begin"/>
          </w:r>
          <w:r w:rsidRPr="006851DC" w:rsidDel="00206874">
            <w:rPr>
              <w:highlight w:val="red"/>
              <w:rPrChange w:id="1035" w:author="Author">
                <w:rPr/>
              </w:rPrChange>
            </w:rPr>
            <w:delInstrText>HYPERLINK "https://doi.org/10.1016/j.trc.2022.103902"</w:delInstrText>
          </w:r>
          <w:r w:rsidRPr="00B21D0D" w:rsidDel="00206874">
            <w:rPr>
              <w:highlight w:val="red"/>
            </w:rPr>
          </w:r>
          <w:r w:rsidRPr="006851DC" w:rsidDel="00206874">
            <w:rPr>
              <w:highlight w:val="red"/>
              <w:rPrChange w:id="1036" w:author="Author">
                <w:rPr/>
              </w:rPrChange>
            </w:rPr>
            <w:fldChar w:fldCharType="separate"/>
          </w:r>
          <w:r w:rsidRPr="006851DC" w:rsidDel="00206874">
            <w:rPr>
              <w:rStyle w:val="Hyperlink"/>
              <w:highlight w:val="red"/>
              <w:rPrChange w:id="1037" w:author="Author">
                <w:rPr>
                  <w:rStyle w:val="Hyperlink"/>
                </w:rPr>
              </w:rPrChange>
            </w:rPr>
            <w:delText>https://doi.org/10.1016/j.trc.2022.103902</w:delText>
          </w:r>
          <w:r w:rsidRPr="006851DC" w:rsidDel="00206874">
            <w:rPr>
              <w:highlight w:val="red"/>
              <w:rPrChange w:id="1038" w:author="Author">
                <w:rPr/>
              </w:rPrChange>
            </w:rPr>
            <w:fldChar w:fldCharType="end"/>
          </w:r>
        </w:del>
      </w:ins>
    </w:p>
    <w:p w14:paraId="5FBF4CA7" w14:textId="659A5005" w:rsidR="00776F0F" w:rsidRPr="006851DC" w:rsidDel="00206874" w:rsidRDefault="00776F0F" w:rsidP="00206874">
      <w:pPr>
        <w:pStyle w:val="NormalWeb"/>
        <w:spacing w:before="0" w:beforeAutospacing="0" w:after="0" w:afterAutospacing="0" w:line="480" w:lineRule="auto"/>
        <w:ind w:left="720" w:hanging="720"/>
        <w:rPr>
          <w:ins w:id="1039" w:author="Author"/>
          <w:del w:id="1040" w:author="Author"/>
          <w:highlight w:val="red"/>
          <w:rPrChange w:id="1041" w:author="Author">
            <w:rPr>
              <w:ins w:id="1042" w:author="Author"/>
              <w:del w:id="1043" w:author="Author"/>
            </w:rPr>
          </w:rPrChange>
        </w:rPr>
      </w:pPr>
    </w:p>
    <w:p w14:paraId="667A9A52" w14:textId="3F536A09" w:rsidR="00737F7A" w:rsidRPr="006851DC" w:rsidDel="00206874" w:rsidRDefault="00737F7A">
      <w:pPr>
        <w:pStyle w:val="NormalWeb"/>
        <w:rPr>
          <w:ins w:id="1044" w:author="Author"/>
          <w:del w:id="1045" w:author="Author"/>
          <w:highlight w:val="red"/>
          <w:rPrChange w:id="1046" w:author="Author">
            <w:rPr>
              <w:ins w:id="1047" w:author="Author"/>
              <w:del w:id="1048" w:author="Author"/>
            </w:rPr>
          </w:rPrChange>
        </w:rPr>
        <w:pPrChange w:id="1049" w:author="Author">
          <w:pPr>
            <w:pStyle w:val="NormalWeb"/>
            <w:ind w:left="720" w:hanging="720"/>
          </w:pPr>
        </w:pPrChange>
      </w:pPr>
      <w:ins w:id="1050" w:author="Author">
        <w:del w:id="1051" w:author="Author">
          <w:r w:rsidRPr="006851DC" w:rsidDel="00206874">
            <w:rPr>
              <w:highlight w:val="red"/>
              <w:rPrChange w:id="1052" w:author="Author">
                <w:rPr/>
              </w:rPrChange>
            </w:rPr>
            <w:delText>A queuing model encompasses the entire system, including both the arrival process and the service process, while an arrival model specifically focuses on modeling how entities arrive at the system. Arrival models are a fundamental component of queuing models and play a crucial role in understanding and optimizing queuing systems. According to field of operations research and queuing theory, arrival models describe the probability distribution and characteristics of how entities arrive at the queue over time. Common arrival processes include Poisson arrivals (constant arrival rate over time) or non-Poisson arrivals (varying arrival rates) (Wrediningsih et al., 2019). Steady state is a condition when the properties of a system do not change within time (constant). The queue process generally is assumed as the time between arrivals and service times following the exponential distribution, or equal to the numbers of arrivals and the number of services following the poisson distribution. Some distributions deviate from the strict assumptions of the poisson distribution, which assumes a constant event rate and independence such as weibull distribution, exponential distribution (for constant-rate arrivals), negative binomial distribution (for over-dispersed arrivals), and more complex time series models like the Autoregressive Integrated Moving Average (ARIMA) for modeling time-varying arrival rates.</w:delText>
          </w:r>
        </w:del>
      </w:ins>
    </w:p>
    <w:p w14:paraId="1B394A82" w14:textId="607AD6ED" w:rsidR="0071513C" w:rsidRPr="006851DC" w:rsidDel="00206874" w:rsidRDefault="0071513C">
      <w:pPr>
        <w:pStyle w:val="NormalWeb"/>
        <w:spacing w:before="0" w:beforeAutospacing="0" w:after="0" w:afterAutospacing="0" w:line="480" w:lineRule="auto"/>
        <w:ind w:left="90"/>
        <w:rPr>
          <w:ins w:id="1053" w:author="Author"/>
          <w:del w:id="1054" w:author="Author"/>
          <w:highlight w:val="red"/>
          <w:rPrChange w:id="1055" w:author="Author">
            <w:rPr>
              <w:ins w:id="1056" w:author="Author"/>
              <w:del w:id="1057" w:author="Author"/>
            </w:rPr>
          </w:rPrChange>
        </w:rPr>
        <w:pPrChange w:id="1058" w:author="Author">
          <w:pPr>
            <w:pStyle w:val="NormalWeb"/>
            <w:spacing w:before="0" w:beforeAutospacing="0" w:after="0" w:afterAutospacing="0" w:line="480" w:lineRule="auto"/>
            <w:ind w:left="720" w:hanging="720"/>
          </w:pPr>
        </w:pPrChange>
      </w:pPr>
      <w:ins w:id="1059" w:author="Author">
        <w:del w:id="1060" w:author="Author">
          <w:r w:rsidRPr="006851DC" w:rsidDel="00206874">
            <w:rPr>
              <w:highlight w:val="red"/>
              <w:rPrChange w:id="1061" w:author="Author">
                <w:rPr/>
              </w:rPrChange>
            </w:rPr>
            <w:delText>A queuing model encompasses the entire system, including both the arrival process and the service process, while an arrival model specifically focuses on modeling how entities arrive at the system. Arrival models are a fundamental component of queuing models and play a crucial role in understanding and optimizing queuing systems. According to field of operations research and queuing theory, arrival models describe the probability distribution and characteristics of how entities arrive at the queue over time. Common arrival processes include Poisson arrivals (constant arrival rate over time) or non-Poisson arrivals (varying arrival rates) (Wrediningsih et al., 2019). Steady state is a condition when the properties of a system do not change within time (constant). The queue process generally is assumed as the time between arrivals and service times following the exponential distribution, or equal to the numbers of arrivals and the number of services following the poisson distribution. Some distributions deviate from the strict assumptions of the poisson distribution, which assumes a constant event rate and independence such as weibull distribution, exponential distribution (for constant-rate arrivals), negative binomial distribution (for over-dispersed arrivals), and more complex time series models like the Autoregressive Integrated Moving Average (ARIMA) for modeling time-varying arrival rates.</w:delText>
          </w:r>
        </w:del>
      </w:ins>
    </w:p>
    <w:p w14:paraId="05D05393" w14:textId="3B5F88F0" w:rsidR="001C5CAC" w:rsidRPr="006851DC" w:rsidDel="00206874" w:rsidRDefault="00737F7A" w:rsidP="00206874">
      <w:pPr>
        <w:pStyle w:val="NormalWeb"/>
        <w:spacing w:before="0" w:beforeAutospacing="0" w:after="0" w:afterAutospacing="0" w:line="480" w:lineRule="auto"/>
        <w:ind w:left="90"/>
        <w:rPr>
          <w:del w:id="1062" w:author="Author"/>
          <w:highlight w:val="red"/>
          <w:rPrChange w:id="1063" w:author="Author">
            <w:rPr>
              <w:del w:id="1064" w:author="Author"/>
            </w:rPr>
          </w:rPrChange>
        </w:rPr>
      </w:pPr>
      <w:ins w:id="1065" w:author="Author">
        <w:del w:id="1066" w:author="Author">
          <w:r w:rsidRPr="006851DC" w:rsidDel="00206874">
            <w:rPr>
              <w:highlight w:val="red"/>
              <w:rPrChange w:id="1067" w:author="Author">
                <w:rPr/>
              </w:rPrChange>
            </w:rPr>
            <w:delText>Queueing theory (Haviv &amp; Ravner, 2021) provides tools for the analysis of the waiting times and associated costs. If customers have the option of deciding when to join the queue, they will face a decision dilemma of when to arrive. The level of congestion one suffers from depends on others, behavior and not only that of the individual under consideration. This fact leads customers to make strategic decisions regarding their time of arrival. In addition, multiple decision makers that affect each other’s expected congestion call for non-cooperative game-theoretical analysis of this strategic interaction.</w:delText>
          </w:r>
          <w:r w:rsidR="009D186A" w:rsidRPr="006851DC" w:rsidDel="00206874">
            <w:rPr>
              <w:highlight w:val="red"/>
              <w:rPrChange w:id="1068" w:author="Author">
                <w:rPr/>
              </w:rPrChange>
            </w:rPr>
            <w:delText xml:space="preserve"> Customers </w:delText>
          </w:r>
          <w:r w:rsidR="00BF63BB" w:rsidRPr="006851DC" w:rsidDel="00206874">
            <w:rPr>
              <w:highlight w:val="red"/>
              <w:rPrChange w:id="1069" w:author="Author">
                <w:rPr/>
              </w:rPrChange>
            </w:rPr>
            <w:delText xml:space="preserve">choose both – their arrival time and priority level to join the queue, </w:delText>
          </w:r>
          <w:r w:rsidR="003739AC" w:rsidRPr="006851DC" w:rsidDel="00206874">
            <w:rPr>
              <w:highlight w:val="red"/>
              <w:rPrChange w:id="1070" w:author="Author">
                <w:rPr/>
              </w:rPrChange>
            </w:rPr>
            <w:delText>trading off the cost of waiting before service begins vs.</w:delText>
          </w:r>
          <w:r w:rsidR="00005E97" w:rsidRPr="006851DC" w:rsidDel="00206874">
            <w:rPr>
              <w:highlight w:val="red"/>
              <w:rPrChange w:id="1071" w:author="Author">
                <w:rPr/>
              </w:rPrChange>
            </w:rPr>
            <w:delText xml:space="preserve"> cost of obtaining higher priority services. </w:delText>
          </w:r>
          <w:r w:rsidR="001C5CAC" w:rsidRPr="006851DC" w:rsidDel="00206874">
            <w:rPr>
              <w:highlight w:val="red"/>
              <w:rPrChange w:id="1072" w:author="Author">
                <w:rPr>
                  <w:i/>
                  <w:iCs/>
                </w:rPr>
              </w:rPrChange>
            </w:rPr>
            <w:delText>Electronic Resources - login</w:delText>
          </w:r>
          <w:r w:rsidR="001C5CAC" w:rsidRPr="006851DC" w:rsidDel="00206874">
            <w:rPr>
              <w:highlight w:val="red"/>
              <w:rPrChange w:id="1073" w:author="Author">
                <w:rPr/>
              </w:rPrChange>
            </w:rPr>
            <w:delText xml:space="preserve">. (n.d.). </w:delText>
          </w:r>
          <w:r w:rsidR="001C5CAC" w:rsidRPr="006851DC" w:rsidDel="00206874">
            <w:rPr>
              <w:highlight w:val="red"/>
              <w:rPrChange w:id="1074" w:author="Author">
                <w:rPr/>
              </w:rPrChange>
            </w:rPr>
            <w:fldChar w:fldCharType="begin"/>
          </w:r>
          <w:r w:rsidR="001C5CAC" w:rsidRPr="006851DC" w:rsidDel="00206874">
            <w:rPr>
              <w:highlight w:val="red"/>
              <w:rPrChange w:id="1075" w:author="Author">
                <w:rPr/>
              </w:rPrChange>
            </w:rPr>
            <w:delInstrText>HYPERLINK "https://www-sciencedirect-com.libproxy.library.unt.edu/science/article/pii/S0968090X22003151?via%3Dihub"</w:delInstrText>
          </w:r>
          <w:r w:rsidR="001C5CAC" w:rsidRPr="00B21D0D" w:rsidDel="00206874">
            <w:rPr>
              <w:highlight w:val="red"/>
            </w:rPr>
          </w:r>
          <w:r w:rsidR="001C5CAC" w:rsidRPr="006851DC" w:rsidDel="00206874">
            <w:rPr>
              <w:highlight w:val="red"/>
              <w:rPrChange w:id="1076" w:author="Author">
                <w:rPr/>
              </w:rPrChange>
            </w:rPr>
            <w:fldChar w:fldCharType="separate"/>
          </w:r>
          <w:r w:rsidR="001C5CAC" w:rsidRPr="006851DC" w:rsidDel="00206874">
            <w:rPr>
              <w:highlight w:val="red"/>
              <w:rPrChange w:id="1077" w:author="Author">
                <w:rPr>
                  <w:rStyle w:val="Hyperlink"/>
                </w:rPr>
              </w:rPrChange>
            </w:rPr>
            <w:delText>https://www-sciencedirect-com.libproxy.library.unt.edu/science/article/pii/S0968090X22003151?via%3Dihub</w:delText>
          </w:r>
          <w:r w:rsidR="001C5CAC" w:rsidRPr="006851DC" w:rsidDel="00206874">
            <w:rPr>
              <w:highlight w:val="red"/>
              <w:rPrChange w:id="1078" w:author="Author">
                <w:rPr/>
              </w:rPrChange>
            </w:rPr>
            <w:fldChar w:fldCharType="end"/>
          </w:r>
        </w:del>
      </w:ins>
    </w:p>
    <w:p w14:paraId="19A6ED00" w14:textId="5B152B8A" w:rsidR="009D186A" w:rsidRPr="006851DC" w:rsidDel="00206874" w:rsidRDefault="009D186A" w:rsidP="00206874">
      <w:pPr>
        <w:pStyle w:val="NormalWeb"/>
        <w:spacing w:before="0" w:beforeAutospacing="0" w:after="0" w:afterAutospacing="0" w:line="480" w:lineRule="auto"/>
        <w:ind w:left="90"/>
        <w:rPr>
          <w:ins w:id="1079" w:author="Author"/>
          <w:del w:id="1080" w:author="Author"/>
          <w:highlight w:val="red"/>
          <w:rPrChange w:id="1081" w:author="Author">
            <w:rPr>
              <w:ins w:id="1082" w:author="Author"/>
              <w:del w:id="1083" w:author="Author"/>
            </w:rPr>
          </w:rPrChange>
        </w:rPr>
      </w:pPr>
    </w:p>
    <w:p w14:paraId="1D6EFC30" w14:textId="2A4F0A0D" w:rsidR="009D186A" w:rsidRPr="006851DC" w:rsidDel="00206874" w:rsidRDefault="009D186A">
      <w:pPr>
        <w:pStyle w:val="NormalWeb"/>
        <w:rPr>
          <w:ins w:id="1084" w:author="Author"/>
          <w:del w:id="1085" w:author="Author"/>
          <w:highlight w:val="red"/>
          <w:rPrChange w:id="1086" w:author="Author">
            <w:rPr>
              <w:ins w:id="1087" w:author="Author"/>
              <w:del w:id="1088" w:author="Author"/>
            </w:rPr>
          </w:rPrChange>
        </w:rPr>
        <w:pPrChange w:id="1089" w:author="Author">
          <w:pPr>
            <w:pStyle w:val="NormalWeb"/>
            <w:ind w:left="90"/>
          </w:pPr>
        </w:pPrChange>
      </w:pPr>
      <w:ins w:id="1090" w:author="Author">
        <w:del w:id="1091" w:author="Author">
          <w:r w:rsidRPr="006851DC" w:rsidDel="00206874">
            <w:rPr>
              <w:highlight w:val="red"/>
              <w:rPrChange w:id="1092" w:author="Author">
                <w:rPr/>
              </w:rPrChange>
            </w:rPr>
            <w:delText xml:space="preserve">Customers select both their arrival time and the priority level to join, trading off the cost of waiting before service begins vs. the cost of obtaining higher priority service. </w:delText>
          </w:r>
        </w:del>
      </w:ins>
    </w:p>
    <w:p w14:paraId="30221EDD" w14:textId="3AC16DD2" w:rsidR="00B15346" w:rsidRPr="006851DC" w:rsidDel="00206874" w:rsidRDefault="009D186A">
      <w:pPr>
        <w:pStyle w:val="NormalWeb"/>
        <w:spacing w:before="0" w:beforeAutospacing="0" w:after="0" w:afterAutospacing="0" w:line="480" w:lineRule="auto"/>
        <w:ind w:left="90"/>
        <w:rPr>
          <w:ins w:id="1093" w:author="Author"/>
          <w:del w:id="1094" w:author="Author"/>
          <w:highlight w:val="red"/>
          <w:rPrChange w:id="1095" w:author="Author">
            <w:rPr>
              <w:ins w:id="1096" w:author="Author"/>
              <w:del w:id="1097" w:author="Author"/>
            </w:rPr>
          </w:rPrChange>
        </w:rPr>
        <w:pPrChange w:id="1098" w:author="Author">
          <w:pPr>
            <w:pStyle w:val="NormalWeb"/>
            <w:spacing w:before="0" w:beforeAutospacing="0" w:after="0" w:afterAutospacing="0" w:line="480" w:lineRule="auto"/>
            <w:ind w:left="720" w:hanging="720"/>
          </w:pPr>
        </w:pPrChange>
      </w:pPr>
      <w:ins w:id="1099" w:author="Author">
        <w:del w:id="1100" w:author="Author">
          <w:r w:rsidRPr="006851DC" w:rsidDel="00206874">
            <w:rPr>
              <w:highlight w:val="red"/>
              <w:rPrChange w:id="1101" w:author="Author">
                <w:rPr/>
              </w:rPrChange>
            </w:rPr>
            <w:delText>Strategic customer choices lead to self-organization into priority classes. The numerical results suggest that a few priority levels extract most of the revenue benefits. Limitations are the stylized model with simplified cost functions. Extensions could consider more general cost functions and incorporate psychology and bounded rationality in decision making. Overall, it's an interesting model that yields economic and operational insights into designing priority queueing systems (Talak et al., 2019b).</w:delText>
          </w:r>
        </w:del>
      </w:ins>
    </w:p>
    <w:p w14:paraId="1975278F" w14:textId="7786E57A" w:rsidR="001C5CAC" w:rsidRPr="006851DC" w:rsidDel="00206874" w:rsidRDefault="00B15346">
      <w:pPr>
        <w:pStyle w:val="NormalWeb"/>
        <w:spacing w:before="0" w:beforeAutospacing="0" w:after="0" w:afterAutospacing="0" w:line="480" w:lineRule="auto"/>
        <w:ind w:left="90"/>
        <w:rPr>
          <w:ins w:id="1102" w:author="Author"/>
          <w:del w:id="1103" w:author="Author"/>
          <w:highlight w:val="red"/>
          <w:rPrChange w:id="1104" w:author="Author">
            <w:rPr>
              <w:ins w:id="1105" w:author="Author"/>
              <w:del w:id="1106" w:author="Author"/>
            </w:rPr>
          </w:rPrChange>
        </w:rPr>
        <w:pPrChange w:id="1107" w:author="Author">
          <w:pPr>
            <w:pStyle w:val="NormalWeb"/>
            <w:spacing w:before="0" w:beforeAutospacing="0" w:after="0" w:afterAutospacing="0" w:line="480" w:lineRule="auto"/>
            <w:ind w:left="720" w:hanging="720"/>
          </w:pPr>
        </w:pPrChange>
      </w:pPr>
      <w:ins w:id="1108" w:author="Author">
        <w:del w:id="1109" w:author="Author">
          <w:r w:rsidRPr="006851DC" w:rsidDel="00206874">
            <w:rPr>
              <w:highlight w:val="red"/>
              <w:rPrChange w:id="1110" w:author="Author">
                <w:rPr/>
              </w:rPrChange>
            </w:rPr>
            <w:delText>Other researches</w:delText>
          </w:r>
          <w:r w:rsidR="009D186A" w:rsidRPr="006851DC" w:rsidDel="00206874">
            <w:rPr>
              <w:highlight w:val="red"/>
              <w:rPrChange w:id="1111" w:author="Author">
                <w:rPr/>
              </w:rPrChange>
            </w:rPr>
            <w:delText>research</w:delText>
          </w:r>
          <w:r w:rsidRPr="006851DC" w:rsidDel="00206874">
            <w:rPr>
              <w:highlight w:val="red"/>
              <w:rPrChange w:id="1112" w:author="Author">
                <w:rPr/>
              </w:rPrChange>
            </w:rPr>
            <w:delText xml:space="preserve"> that includes queuing theory </w:delText>
          </w:r>
          <w:r w:rsidR="00CD0959" w:rsidRPr="006851DC" w:rsidDel="00206874">
            <w:rPr>
              <w:highlight w:val="red"/>
              <w:rPrChange w:id="1113" w:author="Author">
                <w:rPr/>
              </w:rPrChange>
            </w:rPr>
            <w:delText xml:space="preserve">are in modeling strategic customer arrivals to offer </w:delText>
          </w:r>
          <w:r w:rsidR="009D186A" w:rsidRPr="006851DC" w:rsidDel="00206874">
            <w:rPr>
              <w:highlight w:val="red"/>
              <w:rPrChange w:id="1114" w:author="Author">
                <w:rPr/>
              </w:rPrChange>
            </w:rPr>
            <w:delText>priority services.</w:delText>
          </w:r>
        </w:del>
      </w:ins>
    </w:p>
    <w:p w14:paraId="31054292" w14:textId="611B2A30" w:rsidR="00916CAA" w:rsidRPr="006851DC" w:rsidDel="00206874" w:rsidRDefault="002345E6" w:rsidP="00206874">
      <w:pPr>
        <w:ind w:firstLine="0"/>
        <w:rPr>
          <w:del w:id="1115" w:author="Author"/>
          <w:rFonts w:ascii="Times New Roman" w:eastAsia="Times New Roman" w:hAnsi="Times New Roman" w:cs="Times New Roman"/>
          <w:sz w:val="24"/>
          <w:szCs w:val="24"/>
          <w:highlight w:val="red"/>
          <w:rPrChange w:id="1116" w:author="Author">
            <w:rPr>
              <w:del w:id="1117" w:author="Author"/>
              <w:rFonts w:ascii="Times New Roman" w:eastAsia="Times New Roman" w:hAnsi="Times New Roman" w:cs="Times New Roman"/>
              <w:sz w:val="24"/>
              <w:szCs w:val="24"/>
            </w:rPr>
          </w:rPrChange>
        </w:rPr>
      </w:pPr>
      <w:del w:id="1118" w:author="Author">
        <w:r w:rsidRPr="006851DC" w:rsidDel="00206874">
          <w:rPr>
            <w:rFonts w:ascii="Times New Roman" w:eastAsia="Times New Roman" w:hAnsi="Times New Roman" w:cs="Times New Roman"/>
            <w:sz w:val="24"/>
            <w:szCs w:val="24"/>
            <w:highlight w:val="red"/>
            <w:rPrChange w:id="1119" w:author="Author">
              <w:rPr>
                <w:rFonts w:ascii="Times New Roman" w:eastAsia="Times New Roman" w:hAnsi="Times New Roman" w:cs="Times New Roman"/>
                <w:sz w:val="24"/>
                <w:szCs w:val="24"/>
              </w:rPr>
            </w:rPrChange>
          </w:rPr>
          <w:delText>https://www-sciencedirect-com.libproxy.library.unt.edu/science/article/pii/S0968090X22003151?via%3Dihub</w:delText>
        </w:r>
      </w:del>
    </w:p>
    <w:p w14:paraId="0502D0C0" w14:textId="6A2E524B" w:rsidR="00BC03E4" w:rsidRPr="006851DC" w:rsidDel="00206874" w:rsidRDefault="00BC03E4" w:rsidP="00206874">
      <w:pPr>
        <w:ind w:firstLine="0"/>
        <w:rPr>
          <w:del w:id="1120" w:author="Author"/>
          <w:rFonts w:ascii="Times New Roman" w:eastAsia="Times New Roman" w:hAnsi="Times New Roman" w:cs="Times New Roman"/>
          <w:sz w:val="24"/>
          <w:szCs w:val="24"/>
          <w:highlight w:val="red"/>
          <w:rPrChange w:id="1121" w:author="Author">
            <w:rPr>
              <w:del w:id="1122" w:author="Author"/>
              <w:rFonts w:ascii="Times New Roman" w:eastAsia="Times New Roman" w:hAnsi="Times New Roman" w:cs="Times New Roman"/>
              <w:sz w:val="24"/>
              <w:szCs w:val="24"/>
            </w:rPr>
          </w:rPrChange>
        </w:rPr>
      </w:pPr>
    </w:p>
    <w:p w14:paraId="5D727901" w14:textId="21B15463" w:rsidR="00BC03E4" w:rsidRPr="00BC03E4" w:rsidDel="00206874" w:rsidRDefault="00BC03E4" w:rsidP="00206874">
      <w:pPr>
        <w:ind w:firstLine="0"/>
        <w:rPr>
          <w:del w:id="1123" w:author="Author"/>
          <w:rFonts w:ascii="Times New Roman" w:eastAsia="Times New Roman" w:hAnsi="Times New Roman" w:cs="Times New Roman"/>
          <w:b/>
          <w:bCs/>
          <w:sz w:val="24"/>
          <w:szCs w:val="24"/>
        </w:rPr>
      </w:pPr>
      <w:del w:id="1124" w:author="Author">
        <w:r w:rsidRPr="006851DC" w:rsidDel="00206874">
          <w:rPr>
            <w:rFonts w:ascii="Times New Roman" w:eastAsia="Times New Roman" w:hAnsi="Times New Roman" w:cs="Times New Roman"/>
            <w:b/>
            <w:bCs/>
            <w:sz w:val="24"/>
            <w:szCs w:val="24"/>
            <w:highlight w:val="red"/>
            <w:rPrChange w:id="1125" w:author="Author">
              <w:rPr>
                <w:rFonts w:ascii="Times New Roman" w:eastAsia="Times New Roman" w:hAnsi="Times New Roman" w:cs="Times New Roman"/>
                <w:b/>
                <w:bCs/>
                <w:sz w:val="24"/>
                <w:szCs w:val="24"/>
              </w:rPr>
            </w:rPrChange>
          </w:rPr>
          <w:delText>Key Findings and Insights from Previous Research</w:delText>
        </w:r>
      </w:del>
    </w:p>
    <w:p w14:paraId="63CDA2F9" w14:textId="2AFF269E" w:rsidR="00BC03E4" w:rsidDel="00206874" w:rsidRDefault="00BC03E4" w:rsidP="00206874">
      <w:pPr>
        <w:ind w:firstLine="0"/>
        <w:rPr>
          <w:del w:id="1126" w:author="Author"/>
          <w:rFonts w:ascii="Times New Roman" w:eastAsia="Times New Roman" w:hAnsi="Times New Roman" w:cs="Times New Roman"/>
          <w:sz w:val="24"/>
          <w:szCs w:val="24"/>
        </w:rPr>
      </w:pPr>
    </w:p>
    <w:p w14:paraId="7E58B2B4" w14:textId="19794E46" w:rsidR="00BC03E4" w:rsidDel="00206874" w:rsidRDefault="00BC03E4" w:rsidP="00206874">
      <w:pPr>
        <w:ind w:firstLine="0"/>
        <w:rPr>
          <w:del w:id="1127" w:author="Author"/>
          <w:rFonts w:ascii="Times New Roman" w:eastAsia="Times New Roman" w:hAnsi="Times New Roman" w:cs="Times New Roman"/>
          <w:sz w:val="24"/>
          <w:szCs w:val="24"/>
        </w:rPr>
      </w:pPr>
    </w:p>
    <w:p w14:paraId="29FD0CC2" w14:textId="23F50AF0" w:rsidR="00BC03E4" w:rsidRPr="00BC03E4" w:rsidDel="00206874" w:rsidRDefault="00BC03E4" w:rsidP="00206874">
      <w:pPr>
        <w:ind w:firstLine="0"/>
        <w:rPr>
          <w:del w:id="1128" w:author="Author"/>
          <w:rFonts w:ascii="Times New Roman" w:eastAsia="Times New Roman" w:hAnsi="Times New Roman" w:cs="Times New Roman"/>
          <w:b/>
          <w:bCs/>
          <w:sz w:val="24"/>
          <w:szCs w:val="24"/>
        </w:rPr>
      </w:pPr>
      <w:del w:id="1129" w:author="Author">
        <w:r w:rsidRPr="00BC03E4" w:rsidDel="00206874">
          <w:rPr>
            <w:rFonts w:ascii="Times New Roman" w:eastAsia="Times New Roman" w:hAnsi="Times New Roman" w:cs="Times New Roman"/>
            <w:b/>
            <w:bCs/>
            <w:sz w:val="24"/>
            <w:szCs w:val="24"/>
          </w:rPr>
          <w:delText>Relevance of Existing Research to the Current Study</w:delText>
        </w:r>
      </w:del>
    </w:p>
    <w:p w14:paraId="188C2568" w14:textId="0AB16AF0" w:rsidR="007666D2" w:rsidDel="00206874" w:rsidRDefault="007666D2" w:rsidP="00206874">
      <w:pPr>
        <w:ind w:firstLine="0"/>
        <w:rPr>
          <w:del w:id="1130" w:author="Author"/>
          <w:rFonts w:ascii="Times New Roman" w:eastAsia="Times New Roman" w:hAnsi="Times New Roman" w:cs="Times New Roman"/>
          <w:sz w:val="24"/>
          <w:szCs w:val="24"/>
        </w:rPr>
      </w:pPr>
    </w:p>
    <w:p w14:paraId="3B95E08F" w14:textId="5360332E" w:rsidR="00BC03E4" w:rsidDel="00206874" w:rsidRDefault="00BC03E4" w:rsidP="00206874">
      <w:pPr>
        <w:ind w:firstLine="0"/>
        <w:rPr>
          <w:del w:id="1131" w:author="Author"/>
          <w:rFonts w:ascii="Times New Roman" w:eastAsia="Times New Roman" w:hAnsi="Times New Roman" w:cs="Times New Roman"/>
          <w:sz w:val="24"/>
          <w:szCs w:val="24"/>
        </w:rPr>
      </w:pPr>
    </w:p>
    <w:p w14:paraId="29AC959A" w14:textId="6C151CD6" w:rsidR="00DB1144" w:rsidRPr="00DB1144" w:rsidDel="00206874" w:rsidRDefault="00DB1144" w:rsidP="00206874">
      <w:pPr>
        <w:pStyle w:val="Heading1"/>
        <w:jc w:val="left"/>
        <w:rPr>
          <w:del w:id="1132" w:author="Author"/>
          <w:rFonts w:ascii="Times New Roman" w:eastAsia="Times New Roman" w:hAnsi="Times New Roman" w:cs="Times New Roman"/>
          <w:sz w:val="28"/>
          <w:szCs w:val="28"/>
        </w:rPr>
      </w:pPr>
      <w:del w:id="1133" w:author="Author">
        <w:r w:rsidRPr="00DB1144" w:rsidDel="00206874">
          <w:rPr>
            <w:rFonts w:ascii="Times New Roman" w:eastAsia="Times New Roman" w:hAnsi="Times New Roman" w:cs="Times New Roman"/>
            <w:sz w:val="28"/>
            <w:szCs w:val="28"/>
          </w:rPr>
          <w:delText>Case Studies of Data-Driven Baggage Optimization</w:delText>
        </w:r>
      </w:del>
    </w:p>
    <w:p w14:paraId="5CF3FD66" w14:textId="7EBA5CA9" w:rsidR="00DB1144" w:rsidRPr="00DB1144" w:rsidDel="00206874" w:rsidRDefault="00DB1144" w:rsidP="00206874">
      <w:pPr>
        <w:ind w:firstLine="0"/>
        <w:rPr>
          <w:del w:id="1134" w:author="Author"/>
          <w:rFonts w:ascii="Times New Roman" w:eastAsia="Times New Roman" w:hAnsi="Times New Roman" w:cs="Times New Roman"/>
          <w:b/>
          <w:bCs/>
          <w:sz w:val="24"/>
          <w:szCs w:val="24"/>
        </w:rPr>
      </w:pPr>
      <w:del w:id="1135" w:author="Author">
        <w:r w:rsidRPr="00DB1144" w:rsidDel="00206874">
          <w:rPr>
            <w:rFonts w:ascii="Times New Roman" w:eastAsia="Times New Roman" w:hAnsi="Times New Roman" w:cs="Times New Roman"/>
            <w:b/>
            <w:bCs/>
            <w:sz w:val="24"/>
            <w:szCs w:val="24"/>
          </w:rPr>
          <w:delText>Case Studies of Airlines or Airports Utilizing Data Analysis</w:delText>
        </w:r>
      </w:del>
    </w:p>
    <w:p w14:paraId="174D24B3" w14:textId="74F70DF2" w:rsidR="00DB1144" w:rsidDel="00206874" w:rsidRDefault="00DB1144" w:rsidP="00206874">
      <w:pPr>
        <w:ind w:firstLine="0"/>
        <w:rPr>
          <w:del w:id="1136" w:author="Author"/>
          <w:rFonts w:ascii="Times New Roman" w:eastAsia="Times New Roman" w:hAnsi="Times New Roman" w:cs="Times New Roman"/>
          <w:sz w:val="24"/>
          <w:szCs w:val="24"/>
        </w:rPr>
      </w:pPr>
      <w:del w:id="1137" w:author="Author">
        <w:r w:rsidRPr="00DB1144" w:rsidDel="00206874">
          <w:rPr>
            <w:rFonts w:ascii="Times New Roman" w:eastAsia="Times New Roman" w:hAnsi="Times New Roman" w:cs="Times New Roman"/>
            <w:sz w:val="24"/>
            <w:szCs w:val="24"/>
          </w:rPr>
          <w:delText xml:space="preserve">Case Study 1: </w:delText>
        </w:r>
        <w:r w:rsidR="003E4362" w:rsidRPr="003E4362" w:rsidDel="00206874">
          <w:rPr>
            <w:rFonts w:ascii="Times New Roman" w:eastAsia="Times New Roman" w:hAnsi="Times New Roman" w:cs="Times New Roman"/>
            <w:sz w:val="24"/>
            <w:szCs w:val="24"/>
          </w:rPr>
          <w:delText>Prioritizing and queueing the emergency departments’ patients using a novel data-driven decision-making methodology, a real case study</w:delText>
        </w:r>
      </w:del>
    </w:p>
    <w:p w14:paraId="5F944693" w14:textId="1A4F141F" w:rsidR="003E4362" w:rsidDel="00206874" w:rsidRDefault="003C58DA" w:rsidP="00206874">
      <w:pPr>
        <w:ind w:firstLine="0"/>
        <w:rPr>
          <w:del w:id="1138" w:author="Author"/>
          <w:rFonts w:ascii="Times New Roman" w:eastAsia="Times New Roman" w:hAnsi="Times New Roman" w:cs="Times New Roman"/>
          <w:sz w:val="24"/>
          <w:szCs w:val="24"/>
        </w:rPr>
      </w:pPr>
      <w:del w:id="1139" w:author="Author">
        <w:r w:rsidDel="00206874">
          <w:fldChar w:fldCharType="begin"/>
        </w:r>
        <w:r w:rsidDel="00206874">
          <w:delInstrText>HYPERLINK "https://www-sciencedirect-com.libproxy.library.unt.edu/science/article/pii/S0957417422000665?via%3Dihub"</w:delInstrText>
        </w:r>
        <w:r w:rsidDel="00206874">
          <w:fldChar w:fldCharType="separate"/>
        </w:r>
        <w:r w:rsidR="000227FE" w:rsidRPr="00295C8A" w:rsidDel="00206874">
          <w:rPr>
            <w:rStyle w:val="Hyperlink"/>
            <w:rFonts w:ascii="Times New Roman" w:eastAsia="Times New Roman" w:hAnsi="Times New Roman" w:cs="Times New Roman"/>
            <w:sz w:val="24"/>
            <w:szCs w:val="24"/>
          </w:rPr>
          <w:delText>https://www-sciencedirect-com.libproxy.library.unt.edu/science/article/pii/S0957417422000665?via%3Dihub</w:delText>
        </w:r>
        <w:r w:rsidDel="00206874">
          <w:rPr>
            <w:rStyle w:val="Hyperlink"/>
            <w:rFonts w:ascii="Times New Roman" w:eastAsia="Times New Roman" w:hAnsi="Times New Roman" w:cs="Times New Roman"/>
            <w:sz w:val="24"/>
            <w:szCs w:val="24"/>
          </w:rPr>
          <w:fldChar w:fldCharType="end"/>
        </w:r>
      </w:del>
    </w:p>
    <w:p w14:paraId="1F942B07" w14:textId="66C39F22" w:rsidR="000227FE" w:rsidRPr="00DB1144" w:rsidDel="00206874" w:rsidRDefault="000227FE" w:rsidP="00206874">
      <w:pPr>
        <w:ind w:firstLine="0"/>
        <w:rPr>
          <w:del w:id="1140" w:author="Author"/>
          <w:rFonts w:ascii="Times New Roman" w:eastAsia="Times New Roman" w:hAnsi="Times New Roman" w:cs="Times New Roman"/>
          <w:sz w:val="24"/>
          <w:szCs w:val="24"/>
        </w:rPr>
      </w:pPr>
    </w:p>
    <w:p w14:paraId="0585970F" w14:textId="1FC3F9DB" w:rsidR="00DB1144" w:rsidDel="00206874" w:rsidRDefault="00DB1144" w:rsidP="00206874">
      <w:pPr>
        <w:ind w:firstLine="0"/>
        <w:rPr>
          <w:del w:id="1141" w:author="Author"/>
          <w:rFonts w:ascii="Times New Roman" w:eastAsia="Times New Roman" w:hAnsi="Times New Roman" w:cs="Times New Roman"/>
          <w:sz w:val="24"/>
          <w:szCs w:val="24"/>
        </w:rPr>
      </w:pPr>
      <w:del w:id="1142" w:author="Author">
        <w:r w:rsidRPr="00DB1144" w:rsidDel="00206874">
          <w:rPr>
            <w:rFonts w:ascii="Times New Roman" w:eastAsia="Times New Roman" w:hAnsi="Times New Roman" w:cs="Times New Roman"/>
            <w:sz w:val="24"/>
            <w:szCs w:val="24"/>
          </w:rPr>
          <w:delText xml:space="preserve">Case Study 2: </w:delText>
        </w:r>
        <w:r w:rsidR="001E358C" w:rsidRPr="001E358C" w:rsidDel="00206874">
          <w:rPr>
            <w:rFonts w:ascii="Times New Roman" w:eastAsia="Times New Roman" w:hAnsi="Times New Roman" w:cs="Times New Roman"/>
            <w:sz w:val="24"/>
            <w:szCs w:val="24"/>
          </w:rPr>
          <w:delText>Optimal assignment of airport baggage unloading zones to outgoing flights</w:delText>
        </w:r>
      </w:del>
    </w:p>
    <w:p w14:paraId="226C069C" w14:textId="220FC19F" w:rsidR="001E358C" w:rsidDel="00206874" w:rsidRDefault="003C58DA" w:rsidP="00206874">
      <w:pPr>
        <w:ind w:firstLine="0"/>
        <w:rPr>
          <w:del w:id="1143" w:author="Author"/>
          <w:rFonts w:ascii="Times New Roman" w:eastAsia="Times New Roman" w:hAnsi="Times New Roman" w:cs="Times New Roman"/>
          <w:sz w:val="24"/>
          <w:szCs w:val="24"/>
        </w:rPr>
      </w:pPr>
      <w:del w:id="1144" w:author="Author">
        <w:r w:rsidDel="00206874">
          <w:fldChar w:fldCharType="begin"/>
        </w:r>
        <w:r w:rsidDel="00206874">
          <w:delInstrText>HYPERLINK "https://www-sciencedirect-com.libproxy.library.unt.edu/science/article/pii/S1366554515302039?via%3Dihub"</w:delInstrText>
        </w:r>
        <w:r w:rsidDel="00206874">
          <w:fldChar w:fldCharType="separate"/>
        </w:r>
        <w:r w:rsidR="001E358C" w:rsidRPr="00295C8A" w:rsidDel="00206874">
          <w:rPr>
            <w:rStyle w:val="Hyperlink"/>
            <w:rFonts w:ascii="Times New Roman" w:eastAsia="Times New Roman" w:hAnsi="Times New Roman" w:cs="Times New Roman"/>
            <w:sz w:val="24"/>
            <w:szCs w:val="24"/>
          </w:rPr>
          <w:delText>https://www-sciencedirect-com.libproxy.library.unt.edu/science/article/pii/S1366554515302039?via%3Dihub</w:delText>
        </w:r>
        <w:r w:rsidDel="00206874">
          <w:rPr>
            <w:rStyle w:val="Hyperlink"/>
            <w:rFonts w:ascii="Times New Roman" w:eastAsia="Times New Roman" w:hAnsi="Times New Roman" w:cs="Times New Roman"/>
            <w:sz w:val="24"/>
            <w:szCs w:val="24"/>
          </w:rPr>
          <w:fldChar w:fldCharType="end"/>
        </w:r>
      </w:del>
    </w:p>
    <w:p w14:paraId="6C15D7A6" w14:textId="5183A74F" w:rsidR="001E358C" w:rsidRPr="00DB1144" w:rsidDel="00206874" w:rsidRDefault="001E358C" w:rsidP="00206874">
      <w:pPr>
        <w:ind w:firstLine="0"/>
        <w:rPr>
          <w:del w:id="1145" w:author="Author"/>
          <w:rFonts w:ascii="Times New Roman" w:eastAsia="Times New Roman" w:hAnsi="Times New Roman" w:cs="Times New Roman"/>
          <w:sz w:val="24"/>
          <w:szCs w:val="24"/>
        </w:rPr>
      </w:pPr>
    </w:p>
    <w:p w14:paraId="7100DE7B" w14:textId="11C46DA1" w:rsidR="00DB1144" w:rsidRPr="00DB1144" w:rsidDel="00206874" w:rsidRDefault="00DB1144" w:rsidP="00206874">
      <w:pPr>
        <w:ind w:firstLine="0"/>
        <w:rPr>
          <w:del w:id="1146" w:author="Author"/>
          <w:rFonts w:ascii="Times New Roman" w:eastAsia="Times New Roman" w:hAnsi="Times New Roman" w:cs="Times New Roman"/>
          <w:sz w:val="24"/>
          <w:szCs w:val="24"/>
        </w:rPr>
      </w:pPr>
      <w:del w:id="1147" w:author="Author">
        <w:r w:rsidRPr="00DB1144" w:rsidDel="00206874">
          <w:rPr>
            <w:rFonts w:ascii="Times New Roman" w:eastAsia="Times New Roman" w:hAnsi="Times New Roman" w:cs="Times New Roman"/>
            <w:sz w:val="24"/>
            <w:szCs w:val="24"/>
          </w:rPr>
          <w:delText xml:space="preserve">Case Study 3: </w:delText>
        </w:r>
        <w:r w:rsidRPr="00CE746C" w:rsidDel="00206874">
          <w:rPr>
            <w:rFonts w:ascii="Times New Roman" w:eastAsia="Times New Roman" w:hAnsi="Times New Roman" w:cs="Times New Roman"/>
            <w:sz w:val="24"/>
            <w:szCs w:val="24"/>
            <w:highlight w:val="yellow"/>
          </w:rPr>
          <w:delText>Case Studies of Airlines with Low Mishandling Rates</w:delText>
        </w:r>
      </w:del>
    </w:p>
    <w:p w14:paraId="49641230" w14:textId="3D236889" w:rsidR="00DB1144" w:rsidRPr="00DB1144" w:rsidDel="00206874" w:rsidRDefault="00DB1144" w:rsidP="00206874">
      <w:pPr>
        <w:ind w:firstLine="0"/>
        <w:rPr>
          <w:del w:id="1148" w:author="Author"/>
          <w:rFonts w:ascii="Times New Roman" w:eastAsia="Times New Roman" w:hAnsi="Times New Roman" w:cs="Times New Roman"/>
          <w:b/>
          <w:bCs/>
          <w:sz w:val="24"/>
          <w:szCs w:val="24"/>
        </w:rPr>
      </w:pPr>
      <w:del w:id="1149" w:author="Author">
        <w:r w:rsidRPr="00DB1144" w:rsidDel="00206874">
          <w:rPr>
            <w:rFonts w:ascii="Times New Roman" w:eastAsia="Times New Roman" w:hAnsi="Times New Roman" w:cs="Times New Roman"/>
            <w:b/>
            <w:bCs/>
            <w:sz w:val="24"/>
            <w:szCs w:val="24"/>
          </w:rPr>
          <w:delText>Results and Outcomes of Data-Driven Initiatives</w:delText>
        </w:r>
      </w:del>
    </w:p>
    <w:p w14:paraId="1F1A9EDF" w14:textId="277E5480" w:rsidR="00DB1144" w:rsidRPr="00DB1144" w:rsidDel="00206874" w:rsidRDefault="00DB1144" w:rsidP="00206874">
      <w:pPr>
        <w:ind w:firstLine="0"/>
        <w:rPr>
          <w:del w:id="1150" w:author="Author"/>
          <w:rFonts w:ascii="Times New Roman" w:eastAsia="Times New Roman" w:hAnsi="Times New Roman" w:cs="Times New Roman"/>
          <w:sz w:val="24"/>
          <w:szCs w:val="24"/>
        </w:rPr>
      </w:pPr>
      <w:del w:id="1151" w:author="Author">
        <w:r w:rsidRPr="00DB1144" w:rsidDel="00206874">
          <w:rPr>
            <w:rFonts w:ascii="Times New Roman" w:eastAsia="Times New Roman" w:hAnsi="Times New Roman" w:cs="Times New Roman"/>
            <w:sz w:val="24"/>
            <w:szCs w:val="24"/>
          </w:rPr>
          <w:delText>Quantitative Results</w:delText>
        </w:r>
      </w:del>
    </w:p>
    <w:p w14:paraId="5B4D85E9" w14:textId="26F8D01C" w:rsidR="00DB1144" w:rsidRPr="00DB1144" w:rsidDel="00206874" w:rsidRDefault="00DB1144" w:rsidP="00206874">
      <w:pPr>
        <w:ind w:firstLine="0"/>
        <w:rPr>
          <w:del w:id="1152" w:author="Author"/>
          <w:rFonts w:ascii="Times New Roman" w:eastAsia="Times New Roman" w:hAnsi="Times New Roman" w:cs="Times New Roman"/>
          <w:sz w:val="24"/>
          <w:szCs w:val="24"/>
        </w:rPr>
      </w:pPr>
      <w:del w:id="1153" w:author="Author">
        <w:r w:rsidRPr="00DB1144" w:rsidDel="00206874">
          <w:rPr>
            <w:rFonts w:ascii="Times New Roman" w:eastAsia="Times New Roman" w:hAnsi="Times New Roman" w:cs="Times New Roman"/>
            <w:sz w:val="24"/>
            <w:szCs w:val="24"/>
          </w:rPr>
          <w:delText>Qualitative Outcomes</w:delText>
        </w:r>
      </w:del>
    </w:p>
    <w:p w14:paraId="48171EA0" w14:textId="70B8CA5E" w:rsidR="00DB1144" w:rsidRPr="00CE746C" w:rsidDel="00206874" w:rsidRDefault="00DB1144" w:rsidP="00206874">
      <w:pPr>
        <w:ind w:firstLine="0"/>
        <w:rPr>
          <w:del w:id="1154" w:author="Author"/>
          <w:rFonts w:ascii="Times New Roman" w:eastAsia="Times New Roman" w:hAnsi="Times New Roman" w:cs="Times New Roman"/>
          <w:b/>
          <w:bCs/>
          <w:sz w:val="24"/>
          <w:szCs w:val="24"/>
        </w:rPr>
      </w:pPr>
      <w:del w:id="1155" w:author="Author">
        <w:r w:rsidRPr="00CE746C" w:rsidDel="00206874">
          <w:rPr>
            <w:rFonts w:ascii="Times New Roman" w:eastAsia="Times New Roman" w:hAnsi="Times New Roman" w:cs="Times New Roman"/>
            <w:b/>
            <w:bCs/>
            <w:sz w:val="24"/>
            <w:szCs w:val="24"/>
          </w:rPr>
          <w:delText>Lessons Learned from Case Studies</w:delText>
        </w:r>
      </w:del>
    </w:p>
    <w:p w14:paraId="39FEB7F1" w14:textId="19299797" w:rsidR="00DB1144" w:rsidRPr="00DB1144" w:rsidDel="00206874" w:rsidRDefault="00DB1144" w:rsidP="00206874">
      <w:pPr>
        <w:ind w:firstLine="0"/>
        <w:rPr>
          <w:del w:id="1156" w:author="Author"/>
          <w:rFonts w:ascii="Times New Roman" w:eastAsia="Times New Roman" w:hAnsi="Times New Roman" w:cs="Times New Roman"/>
          <w:sz w:val="24"/>
          <w:szCs w:val="24"/>
        </w:rPr>
      </w:pPr>
      <w:del w:id="1157" w:author="Author">
        <w:r w:rsidRPr="00DB1144" w:rsidDel="00206874">
          <w:rPr>
            <w:rFonts w:ascii="Times New Roman" w:eastAsia="Times New Roman" w:hAnsi="Times New Roman" w:cs="Times New Roman"/>
            <w:sz w:val="24"/>
            <w:szCs w:val="24"/>
          </w:rPr>
          <w:delText>Best Practices in Implementing Data-Driven Solutions</w:delText>
        </w:r>
      </w:del>
    </w:p>
    <w:p w14:paraId="068ED574" w14:textId="05EDD034" w:rsidR="00DB1144" w:rsidRPr="00DB1144" w:rsidDel="00206874" w:rsidRDefault="00DB1144" w:rsidP="00206874">
      <w:pPr>
        <w:ind w:firstLine="0"/>
        <w:rPr>
          <w:del w:id="1158" w:author="Author"/>
          <w:rFonts w:ascii="Times New Roman" w:eastAsia="Times New Roman" w:hAnsi="Times New Roman" w:cs="Times New Roman"/>
          <w:sz w:val="24"/>
          <w:szCs w:val="24"/>
        </w:rPr>
      </w:pPr>
      <w:del w:id="1159" w:author="Author">
        <w:r w:rsidRPr="00DB1144" w:rsidDel="00206874">
          <w:rPr>
            <w:rFonts w:ascii="Times New Roman" w:eastAsia="Times New Roman" w:hAnsi="Times New Roman" w:cs="Times New Roman"/>
            <w:sz w:val="24"/>
            <w:szCs w:val="24"/>
          </w:rPr>
          <w:delText>Common Pitfalls to Avoid in Baggage Optimization Projects</w:delText>
        </w:r>
      </w:del>
    </w:p>
    <w:p w14:paraId="64C84959" w14:textId="66A89C65" w:rsidR="00163BFD" w:rsidRPr="00163BFD" w:rsidDel="00206874" w:rsidRDefault="00163BFD" w:rsidP="00206874">
      <w:pPr>
        <w:pStyle w:val="Heading1"/>
        <w:jc w:val="left"/>
        <w:rPr>
          <w:del w:id="1160" w:author="Author"/>
          <w:rFonts w:ascii="Times New Roman" w:eastAsia="Times New Roman" w:hAnsi="Times New Roman" w:cs="Times New Roman"/>
          <w:sz w:val="28"/>
          <w:szCs w:val="28"/>
        </w:rPr>
      </w:pPr>
      <w:del w:id="1161" w:author="Author">
        <w:r w:rsidRPr="00163BFD" w:rsidDel="00206874">
          <w:rPr>
            <w:rFonts w:ascii="Times New Roman" w:eastAsia="Times New Roman" w:hAnsi="Times New Roman" w:cs="Times New Roman"/>
            <w:sz w:val="28"/>
            <w:szCs w:val="28"/>
          </w:rPr>
          <w:delText>Conclusion</w:delText>
        </w:r>
      </w:del>
    </w:p>
    <w:p w14:paraId="72B2D649" w14:textId="107A1C94" w:rsidR="00163BFD" w:rsidRPr="00163BFD" w:rsidDel="00206874" w:rsidRDefault="00163BFD" w:rsidP="00206874">
      <w:pPr>
        <w:ind w:firstLine="0"/>
        <w:rPr>
          <w:del w:id="1162" w:author="Author"/>
          <w:rFonts w:ascii="Times New Roman" w:eastAsia="Times New Roman" w:hAnsi="Times New Roman" w:cs="Times New Roman"/>
          <w:sz w:val="24"/>
          <w:szCs w:val="24"/>
        </w:rPr>
      </w:pPr>
      <w:del w:id="1163" w:author="Author">
        <w:r w:rsidRPr="00163BFD" w:rsidDel="00206874">
          <w:rPr>
            <w:rFonts w:ascii="Times New Roman" w:eastAsia="Times New Roman" w:hAnsi="Times New Roman" w:cs="Times New Roman"/>
            <w:b/>
            <w:bCs/>
            <w:sz w:val="24"/>
            <w:szCs w:val="24"/>
          </w:rPr>
          <w:delText>Summary of Key Findings from the Literature</w:delText>
        </w:r>
        <w:r w:rsidDel="00206874">
          <w:rPr>
            <w:rFonts w:ascii="Times New Roman" w:eastAsia="Times New Roman" w:hAnsi="Times New Roman" w:cs="Times New Roman"/>
            <w:b/>
            <w:bCs/>
            <w:sz w:val="24"/>
            <w:szCs w:val="24"/>
          </w:rPr>
          <w:delText>:</w:delText>
        </w:r>
      </w:del>
    </w:p>
    <w:p w14:paraId="756193BE" w14:textId="1E327B04" w:rsidR="00163BFD" w:rsidDel="00206874" w:rsidRDefault="00163BFD" w:rsidP="00206874">
      <w:pPr>
        <w:ind w:firstLine="0"/>
        <w:rPr>
          <w:del w:id="1164" w:author="Author"/>
          <w:rFonts w:ascii="Times New Roman" w:eastAsia="Times New Roman" w:hAnsi="Times New Roman" w:cs="Times New Roman"/>
          <w:sz w:val="24"/>
          <w:szCs w:val="24"/>
        </w:rPr>
      </w:pPr>
      <w:del w:id="1165" w:author="Author">
        <w:r w:rsidRPr="00163BFD" w:rsidDel="00206874">
          <w:rPr>
            <w:rFonts w:ascii="Times New Roman" w:eastAsia="Times New Roman" w:hAnsi="Times New Roman" w:cs="Times New Roman"/>
            <w:sz w:val="24"/>
            <w:szCs w:val="24"/>
          </w:rPr>
          <w:delText xml:space="preserve">  </w:delText>
        </w:r>
      </w:del>
    </w:p>
    <w:p w14:paraId="51D3B17E" w14:textId="328434B6" w:rsidR="00163BFD" w:rsidRPr="00163BFD" w:rsidDel="00206874" w:rsidRDefault="00163BFD" w:rsidP="00206874">
      <w:pPr>
        <w:ind w:firstLine="0"/>
        <w:rPr>
          <w:del w:id="1166" w:author="Author"/>
          <w:rFonts w:ascii="Times New Roman" w:eastAsia="Times New Roman" w:hAnsi="Times New Roman" w:cs="Times New Roman"/>
          <w:sz w:val="24"/>
          <w:szCs w:val="24"/>
        </w:rPr>
      </w:pPr>
      <w:del w:id="1167" w:author="Author">
        <w:r w:rsidRPr="00163BFD" w:rsidDel="00206874">
          <w:rPr>
            <w:rFonts w:ascii="Times New Roman" w:eastAsia="Times New Roman" w:hAnsi="Times New Roman" w:cs="Times New Roman"/>
            <w:b/>
            <w:bCs/>
            <w:sz w:val="24"/>
            <w:szCs w:val="24"/>
          </w:rPr>
          <w:delText>Identification of Research Gaps</w:delText>
        </w:r>
        <w:r w:rsidDel="00206874">
          <w:rPr>
            <w:rFonts w:ascii="Times New Roman" w:eastAsia="Times New Roman" w:hAnsi="Times New Roman" w:cs="Times New Roman"/>
            <w:b/>
            <w:bCs/>
            <w:sz w:val="24"/>
            <w:szCs w:val="24"/>
          </w:rPr>
          <w:delText>:</w:delText>
        </w:r>
      </w:del>
    </w:p>
    <w:p w14:paraId="7E998156" w14:textId="7C75EC59" w:rsidR="00163BFD" w:rsidDel="00206874" w:rsidRDefault="00163BFD" w:rsidP="00206874">
      <w:pPr>
        <w:ind w:firstLine="0"/>
        <w:rPr>
          <w:del w:id="1168" w:author="Author"/>
          <w:rFonts w:ascii="Times New Roman" w:eastAsia="Times New Roman" w:hAnsi="Times New Roman" w:cs="Times New Roman"/>
          <w:sz w:val="24"/>
          <w:szCs w:val="24"/>
        </w:rPr>
      </w:pPr>
      <w:del w:id="1169" w:author="Author">
        <w:r w:rsidRPr="00163BFD" w:rsidDel="00206874">
          <w:rPr>
            <w:rFonts w:ascii="Times New Roman" w:eastAsia="Times New Roman" w:hAnsi="Times New Roman" w:cs="Times New Roman"/>
            <w:sz w:val="24"/>
            <w:szCs w:val="24"/>
          </w:rPr>
          <w:delText xml:space="preserve"> </w:delText>
        </w:r>
      </w:del>
    </w:p>
    <w:p w14:paraId="3B7F857D" w14:textId="5D3CC068" w:rsidR="00163BFD" w:rsidDel="00206874" w:rsidRDefault="00163BFD" w:rsidP="00206874">
      <w:pPr>
        <w:ind w:firstLine="0"/>
        <w:rPr>
          <w:del w:id="1170" w:author="Author"/>
          <w:rFonts w:ascii="Times New Roman" w:eastAsia="Times New Roman" w:hAnsi="Times New Roman" w:cs="Times New Roman"/>
          <w:sz w:val="24"/>
          <w:szCs w:val="24"/>
        </w:rPr>
      </w:pPr>
      <w:del w:id="1171" w:author="Author">
        <w:r w:rsidRPr="00163BFD" w:rsidDel="00206874">
          <w:rPr>
            <w:rFonts w:ascii="Times New Roman" w:eastAsia="Times New Roman" w:hAnsi="Times New Roman" w:cs="Times New Roman"/>
            <w:b/>
            <w:bCs/>
            <w:sz w:val="24"/>
            <w:szCs w:val="24"/>
          </w:rPr>
          <w:delText xml:space="preserve">Implications </w:delText>
        </w:r>
        <w:r w:rsidDel="00206874">
          <w:rPr>
            <w:rFonts w:ascii="Times New Roman" w:eastAsia="Times New Roman" w:hAnsi="Times New Roman" w:cs="Times New Roman"/>
            <w:b/>
            <w:bCs/>
            <w:sz w:val="24"/>
            <w:szCs w:val="24"/>
          </w:rPr>
          <w:delText xml:space="preserve">to </w:delText>
        </w:r>
        <w:r w:rsidR="00192D39" w:rsidDel="00206874">
          <w:rPr>
            <w:rFonts w:ascii="Times New Roman" w:eastAsia="Times New Roman" w:hAnsi="Times New Roman" w:cs="Times New Roman"/>
            <w:b/>
            <w:bCs/>
            <w:sz w:val="24"/>
            <w:szCs w:val="24"/>
          </w:rPr>
          <w:delText>current</w:delText>
        </w:r>
        <w:r w:rsidRPr="00163BFD" w:rsidDel="00206874">
          <w:rPr>
            <w:rFonts w:ascii="Times New Roman" w:eastAsia="Times New Roman" w:hAnsi="Times New Roman" w:cs="Times New Roman"/>
            <w:b/>
            <w:bCs/>
            <w:sz w:val="24"/>
            <w:szCs w:val="24"/>
          </w:rPr>
          <w:delText xml:space="preserve"> Project</w:delText>
        </w:r>
        <w:r w:rsidDel="00206874">
          <w:rPr>
            <w:rFonts w:ascii="Times New Roman" w:eastAsia="Times New Roman" w:hAnsi="Times New Roman" w:cs="Times New Roman"/>
            <w:b/>
            <w:bCs/>
            <w:sz w:val="24"/>
            <w:szCs w:val="24"/>
          </w:rPr>
          <w:delText>:</w:delText>
        </w:r>
      </w:del>
    </w:p>
    <w:p w14:paraId="3B62E96B" w14:textId="7EAE4439" w:rsidR="00163BFD" w:rsidRPr="00D665E9" w:rsidDel="00206874" w:rsidRDefault="00163BFD" w:rsidP="00206874">
      <w:pPr>
        <w:ind w:firstLine="0"/>
        <w:rPr>
          <w:del w:id="1172" w:author="Author"/>
          <w:rFonts w:ascii="Times New Roman" w:eastAsia="Times New Roman" w:hAnsi="Times New Roman" w:cs="Times New Roman"/>
          <w:sz w:val="24"/>
          <w:szCs w:val="24"/>
        </w:rPr>
      </w:pPr>
    </w:p>
    <w:p w14:paraId="3DA59052" w14:textId="7E0513B8" w:rsidR="576062CF" w:rsidDel="00206874" w:rsidRDefault="00D665E9" w:rsidP="00206874">
      <w:pPr>
        <w:pStyle w:val="Heading1"/>
        <w:jc w:val="left"/>
        <w:rPr>
          <w:del w:id="1173" w:author="Author"/>
          <w:rFonts w:ascii="Times New Roman" w:eastAsia="Times New Roman" w:hAnsi="Times New Roman" w:cs="Times New Roman"/>
          <w:sz w:val="28"/>
          <w:szCs w:val="28"/>
        </w:rPr>
      </w:pPr>
      <w:del w:id="1174" w:author="Author">
        <w:r w:rsidRPr="00D665E9" w:rsidDel="00206874">
          <w:rPr>
            <w:rFonts w:ascii="Times New Roman" w:eastAsia="Times New Roman" w:hAnsi="Times New Roman" w:cs="Times New Roman"/>
            <w:sz w:val="28"/>
            <w:szCs w:val="28"/>
          </w:rPr>
          <w:delText>References</w:delText>
        </w:r>
      </w:del>
    </w:p>
    <w:p w14:paraId="58032A57" w14:textId="19100BC7" w:rsidR="00D665E9" w:rsidRPr="00206874" w:rsidDel="00206874" w:rsidRDefault="0079024B">
      <w:pPr>
        <w:ind w:left="720" w:hanging="720"/>
        <w:rPr>
          <w:del w:id="1175" w:author="Author"/>
          <w:rFonts w:ascii="Times New Roman" w:eastAsia="Times New Roman" w:hAnsi="Times New Roman" w:cs="Times New Roman"/>
          <w:sz w:val="24"/>
          <w:szCs w:val="24"/>
        </w:rPr>
        <w:pPrChange w:id="1176" w:author="Author">
          <w:pPr>
            <w:pStyle w:val="ListParagraph"/>
            <w:numPr>
              <w:numId w:val="10"/>
            </w:numPr>
            <w:ind w:left="360" w:hanging="360"/>
          </w:pPr>
        </w:pPrChange>
      </w:pPr>
      <w:del w:id="1177" w:author="Author">
        <w:r w:rsidRPr="00206874" w:rsidDel="00206874">
          <w:rPr>
            <w:rFonts w:ascii="Times New Roman" w:eastAsia="Times New Roman" w:hAnsi="Times New Roman" w:cs="Times New Roman"/>
            <w:sz w:val="24"/>
            <w:szCs w:val="24"/>
          </w:rPr>
          <w:delText xml:space="preserve">Wikipedia contributors. (2023). American Airlines. Wikipedia. </w:delText>
        </w:r>
        <w:r w:rsidRPr="00910A8A" w:rsidDel="00206874">
          <w:fldChar w:fldCharType="begin"/>
        </w:r>
        <w:r w:rsidDel="00206874">
          <w:delInstrText>HYPERLINK "https://en.wikipedia.org/wiki/American_Airlines%20"</w:delInstrText>
        </w:r>
        <w:r w:rsidRPr="00910A8A" w:rsidDel="00206874">
          <w:fldChar w:fldCharType="separate"/>
        </w:r>
        <w:r w:rsidR="0047453A" w:rsidRPr="00910A8A" w:rsidDel="00206874">
          <w:rPr>
            <w:rStyle w:val="Hyperlink"/>
            <w:rFonts w:ascii="Times New Roman" w:eastAsia="Times New Roman" w:hAnsi="Times New Roman" w:cs="Times New Roman"/>
            <w:sz w:val="24"/>
            <w:szCs w:val="24"/>
          </w:rPr>
          <w:delText>https://en.wikipedia.org/wiki/American_Airlines</w:delText>
        </w:r>
        <w:r w:rsidRPr="00910A8A" w:rsidDel="00206874">
          <w:rPr>
            <w:rStyle w:val="Hyperlink"/>
            <w:rFonts w:ascii="Times New Roman" w:eastAsia="Times New Roman" w:hAnsi="Times New Roman" w:cs="Times New Roman"/>
            <w:sz w:val="24"/>
            <w:szCs w:val="24"/>
          </w:rPr>
          <w:fldChar w:fldCharType="end"/>
        </w:r>
        <w:r w:rsidRPr="00206874" w:rsidDel="00206874">
          <w:rPr>
            <w:rFonts w:ascii="Times New Roman" w:eastAsia="Times New Roman" w:hAnsi="Times New Roman" w:cs="Times New Roman"/>
            <w:sz w:val="24"/>
            <w:szCs w:val="24"/>
          </w:rPr>
          <w:delText xml:space="preserve"> </w:delText>
        </w:r>
      </w:del>
    </w:p>
    <w:p w14:paraId="24D38DB7" w14:textId="26C34A65" w:rsidR="00547E20" w:rsidRPr="00206874" w:rsidDel="00206874" w:rsidRDefault="00702FC3">
      <w:pPr>
        <w:ind w:left="720" w:hanging="720"/>
        <w:rPr>
          <w:del w:id="1178" w:author="Author"/>
          <w:rFonts w:ascii="Times New Roman" w:eastAsia="Times New Roman" w:hAnsi="Times New Roman" w:cs="Times New Roman"/>
          <w:sz w:val="24"/>
          <w:szCs w:val="24"/>
        </w:rPr>
        <w:pPrChange w:id="1179" w:author="Author">
          <w:pPr>
            <w:pStyle w:val="ListParagraph"/>
            <w:numPr>
              <w:numId w:val="10"/>
            </w:numPr>
            <w:ind w:left="360" w:hanging="360"/>
          </w:pPr>
        </w:pPrChange>
      </w:pPr>
      <w:del w:id="1180" w:author="Author">
        <w:r w:rsidRPr="00206874" w:rsidDel="00206874">
          <w:rPr>
            <w:rFonts w:ascii="Times New Roman" w:eastAsia="Times New Roman" w:hAnsi="Times New Roman" w:cs="Times New Roman"/>
            <w:sz w:val="24"/>
            <w:szCs w:val="24"/>
          </w:rPr>
          <w:delText>The Bureau of Transportation Statistics (BTS), Office of Airline Information (OAI)</w:delText>
        </w:r>
        <w:r w:rsidR="00E54393" w:rsidRPr="00206874" w:rsidDel="00206874">
          <w:rPr>
            <w:rFonts w:ascii="Times New Roman" w:eastAsia="Times New Roman" w:hAnsi="Times New Roman" w:cs="Times New Roman"/>
            <w:sz w:val="24"/>
            <w:szCs w:val="24"/>
          </w:rPr>
          <w:delText>. (</w:delText>
        </w:r>
        <w:r w:rsidR="00E94F9D" w:rsidRPr="00206874" w:rsidDel="00206874">
          <w:rPr>
            <w:rFonts w:ascii="Times New Roman" w:eastAsia="Times New Roman" w:hAnsi="Times New Roman" w:cs="Times New Roman"/>
            <w:sz w:val="24"/>
            <w:szCs w:val="24"/>
          </w:rPr>
          <w:delText>2018</w:delText>
        </w:r>
        <w:r w:rsidR="00E54393" w:rsidRPr="00206874" w:rsidDel="00206874">
          <w:rPr>
            <w:rFonts w:ascii="Times New Roman" w:eastAsia="Times New Roman" w:hAnsi="Times New Roman" w:cs="Times New Roman"/>
            <w:sz w:val="24"/>
            <w:szCs w:val="24"/>
          </w:rPr>
          <w:delText xml:space="preserve">). </w:delText>
        </w:r>
        <w:r w:rsidR="00D5091A" w:rsidRPr="00206874" w:rsidDel="00206874">
          <w:rPr>
            <w:rFonts w:ascii="Times New Roman" w:eastAsia="Times New Roman" w:hAnsi="Times New Roman" w:cs="Times New Roman"/>
            <w:sz w:val="24"/>
            <w:szCs w:val="24"/>
          </w:rPr>
          <w:delText>Technical reporting directive #30 - mishandled baggage and wheelchairs and scooters.</w:delText>
        </w:r>
      </w:del>
    </w:p>
    <w:p w14:paraId="1260D8A4" w14:textId="64A867C5" w:rsidR="00E54393" w:rsidDel="00206874" w:rsidRDefault="00DD0490">
      <w:pPr>
        <w:pStyle w:val="ListParagraph"/>
        <w:ind w:hanging="720"/>
        <w:rPr>
          <w:del w:id="1181" w:author="Author"/>
          <w:rStyle w:val="Hyperlink"/>
          <w:rFonts w:ascii="Times New Roman" w:eastAsia="Times New Roman" w:hAnsi="Times New Roman" w:cs="Times New Roman"/>
          <w:sz w:val="24"/>
          <w:szCs w:val="24"/>
        </w:rPr>
        <w:pPrChange w:id="1182" w:author="Author">
          <w:pPr>
            <w:pStyle w:val="ListParagraph"/>
            <w:ind w:left="360" w:firstLine="0"/>
          </w:pPr>
        </w:pPrChange>
      </w:pPr>
      <w:del w:id="1183" w:author="Author">
        <w:r w:rsidDel="00206874">
          <w:fldChar w:fldCharType="begin"/>
        </w:r>
        <w:r w:rsidDel="00206874">
          <w:delInstrText>HYPERLINK "https://www.bts.gov/topics/airlines-and-airports/number-30-%E2%80%93-technical-directive-mishandled-baggage-effective-jan-1-2019"</w:delInstrText>
        </w:r>
        <w:r w:rsidDel="00206874">
          <w:fldChar w:fldCharType="separate"/>
        </w:r>
        <w:r w:rsidR="00514B92" w:rsidRPr="00CC7E62" w:rsidDel="00206874">
          <w:rPr>
            <w:rStyle w:val="Hyperlink"/>
            <w:rFonts w:ascii="Times New Roman" w:eastAsia="Times New Roman" w:hAnsi="Times New Roman" w:cs="Times New Roman"/>
            <w:sz w:val="24"/>
            <w:szCs w:val="24"/>
          </w:rPr>
          <w:delText>https://www.bts.gov/topics/airlines-and-airports/number-30-%E2%80%93-technical-directive-mishandled-baggage-effective-jan-1-2019</w:delText>
        </w:r>
        <w:r w:rsidDel="00206874">
          <w:rPr>
            <w:rStyle w:val="Hyperlink"/>
            <w:rFonts w:ascii="Times New Roman" w:eastAsia="Times New Roman" w:hAnsi="Times New Roman" w:cs="Times New Roman"/>
            <w:sz w:val="24"/>
            <w:szCs w:val="24"/>
          </w:rPr>
          <w:fldChar w:fldCharType="end"/>
        </w:r>
      </w:del>
    </w:p>
    <w:p w14:paraId="2CD1FF86" w14:textId="1CA344DA" w:rsidR="004C4950" w:rsidDel="00206874" w:rsidRDefault="004C4950" w:rsidP="00206874">
      <w:pPr>
        <w:pStyle w:val="ListParagraph"/>
        <w:ind w:left="360" w:firstLine="0"/>
        <w:rPr>
          <w:del w:id="1184" w:author="Author"/>
          <w:rStyle w:val="Hyperlink"/>
          <w:rFonts w:ascii="Times New Roman" w:eastAsia="Times New Roman" w:hAnsi="Times New Roman" w:cs="Times New Roman"/>
          <w:sz w:val="24"/>
          <w:szCs w:val="24"/>
        </w:rPr>
      </w:pPr>
    </w:p>
    <w:p w14:paraId="6A300A45" w14:textId="3E952D92" w:rsidR="004C4950" w:rsidDel="00206874" w:rsidRDefault="004C4950" w:rsidP="00206874">
      <w:pPr>
        <w:pStyle w:val="ListParagraph"/>
        <w:ind w:left="360" w:firstLine="0"/>
        <w:rPr>
          <w:del w:id="1185" w:author="Author"/>
          <w:rStyle w:val="Hyperlink"/>
          <w:rFonts w:ascii="Times New Roman" w:eastAsia="Times New Roman" w:hAnsi="Times New Roman" w:cs="Times New Roman"/>
          <w:sz w:val="24"/>
          <w:szCs w:val="24"/>
        </w:rPr>
      </w:pPr>
    </w:p>
    <w:p w14:paraId="661DBF5F" w14:textId="7C0213BA" w:rsidR="004C4950" w:rsidDel="00206874" w:rsidRDefault="004C4950" w:rsidP="00206874">
      <w:pPr>
        <w:pStyle w:val="ListParagraph"/>
        <w:ind w:left="360" w:firstLine="0"/>
        <w:rPr>
          <w:del w:id="1186" w:author="Author"/>
          <w:rStyle w:val="Hyperlink"/>
          <w:rFonts w:ascii="Times New Roman" w:eastAsia="Times New Roman" w:hAnsi="Times New Roman" w:cs="Times New Roman"/>
          <w:sz w:val="24"/>
          <w:szCs w:val="24"/>
        </w:rPr>
      </w:pPr>
    </w:p>
    <w:p w14:paraId="1F718B30" w14:textId="76BBB0AA" w:rsidR="004C4950" w:rsidDel="00206874" w:rsidRDefault="004C4950" w:rsidP="00206874">
      <w:pPr>
        <w:pStyle w:val="ListParagraph"/>
        <w:ind w:left="360" w:firstLine="0"/>
        <w:rPr>
          <w:del w:id="1187" w:author="Author"/>
          <w:rStyle w:val="Hyperlink"/>
          <w:rFonts w:ascii="Times New Roman" w:eastAsia="Times New Roman" w:hAnsi="Times New Roman" w:cs="Times New Roman"/>
          <w:sz w:val="24"/>
          <w:szCs w:val="24"/>
        </w:rPr>
      </w:pPr>
    </w:p>
    <w:p w14:paraId="65DED983" w14:textId="197571C1" w:rsidR="004C4950" w:rsidDel="00206874" w:rsidRDefault="004C4950" w:rsidP="00206874">
      <w:pPr>
        <w:pStyle w:val="ListParagraph"/>
        <w:ind w:left="360" w:firstLine="0"/>
        <w:rPr>
          <w:del w:id="1188" w:author="Author"/>
          <w:rStyle w:val="Hyperlink"/>
          <w:rFonts w:ascii="Times New Roman" w:eastAsia="Times New Roman" w:hAnsi="Times New Roman" w:cs="Times New Roman"/>
          <w:sz w:val="24"/>
          <w:szCs w:val="24"/>
        </w:rPr>
      </w:pPr>
    </w:p>
    <w:p w14:paraId="761B5C3C" w14:textId="4999C6AA" w:rsidR="004C4950" w:rsidDel="00206874" w:rsidRDefault="004C4950" w:rsidP="00206874">
      <w:pPr>
        <w:pStyle w:val="ListParagraph"/>
        <w:ind w:left="360" w:firstLine="0"/>
        <w:rPr>
          <w:del w:id="1189" w:author="Author"/>
          <w:rStyle w:val="Hyperlink"/>
          <w:rFonts w:ascii="Times New Roman" w:eastAsia="Times New Roman" w:hAnsi="Times New Roman" w:cs="Times New Roman"/>
          <w:sz w:val="24"/>
          <w:szCs w:val="24"/>
        </w:rPr>
      </w:pPr>
    </w:p>
    <w:p w14:paraId="46BB3AF8" w14:textId="33497C62" w:rsidR="004C4950" w:rsidRPr="00206874" w:rsidDel="00206874" w:rsidRDefault="0057797B">
      <w:pPr>
        <w:pStyle w:val="ListParagraph"/>
        <w:ind w:left="360" w:firstLine="0"/>
        <w:jc w:val="both"/>
        <w:rPr>
          <w:del w:id="1190" w:author="Author"/>
          <w:rStyle w:val="Hyperlink"/>
          <w:rFonts w:ascii="Times New Roman" w:eastAsia="Times New Roman" w:hAnsi="Times New Roman" w:cs="Times New Roman"/>
          <w:sz w:val="24"/>
          <w:szCs w:val="24"/>
          <w:u w:val="none"/>
        </w:rPr>
        <w:pPrChange w:id="1191" w:author="Author">
          <w:pPr>
            <w:pStyle w:val="ListParagraph"/>
            <w:ind w:left="360" w:firstLine="0"/>
          </w:pPr>
        </w:pPrChange>
      </w:pPr>
      <w:ins w:id="1192" w:author="Author">
        <w:del w:id="1193" w:author="Author">
          <w:r w:rsidRPr="00206874" w:rsidDel="00206874">
            <w:rPr>
              <w:rStyle w:val="Hyperlink"/>
              <w:rFonts w:ascii="Times New Roman" w:eastAsia="Times New Roman" w:hAnsi="Times New Roman" w:cs="Times New Roman"/>
              <w:sz w:val="24"/>
              <w:szCs w:val="24"/>
              <w:u w:val="none"/>
            </w:rPr>
            <w:tab/>
          </w:r>
        </w:del>
      </w:ins>
    </w:p>
    <w:p w14:paraId="7346D07B" w14:textId="2535991D" w:rsidR="004C4950" w:rsidRPr="00206874" w:rsidDel="00206874" w:rsidRDefault="004C4950">
      <w:pPr>
        <w:pStyle w:val="ListParagraph"/>
        <w:ind w:left="360" w:firstLine="0"/>
        <w:jc w:val="both"/>
        <w:rPr>
          <w:del w:id="1194" w:author="Author"/>
          <w:rStyle w:val="Hyperlink"/>
          <w:rFonts w:ascii="Times New Roman" w:eastAsia="Times New Roman" w:hAnsi="Times New Roman" w:cs="Times New Roman"/>
          <w:sz w:val="24"/>
          <w:szCs w:val="24"/>
          <w:u w:val="none"/>
        </w:rPr>
        <w:pPrChange w:id="1195" w:author="Author">
          <w:pPr>
            <w:pStyle w:val="ListParagraph"/>
            <w:ind w:left="360" w:firstLine="0"/>
          </w:pPr>
        </w:pPrChange>
      </w:pPr>
    </w:p>
    <w:p w14:paraId="47F180F6" w14:textId="143FBB63" w:rsidR="004C4950" w:rsidRPr="00206874" w:rsidDel="00206874" w:rsidRDefault="004C4950">
      <w:pPr>
        <w:pStyle w:val="ListParagraph"/>
        <w:ind w:left="360" w:firstLine="0"/>
        <w:jc w:val="both"/>
        <w:rPr>
          <w:del w:id="1196" w:author="Author"/>
          <w:rStyle w:val="Hyperlink"/>
          <w:rFonts w:ascii="Times New Roman" w:eastAsia="Times New Roman" w:hAnsi="Times New Roman" w:cs="Times New Roman"/>
          <w:sz w:val="24"/>
          <w:szCs w:val="24"/>
          <w:u w:val="none"/>
        </w:rPr>
        <w:pPrChange w:id="1197" w:author="Author">
          <w:pPr>
            <w:pStyle w:val="ListParagraph"/>
            <w:ind w:left="360" w:firstLine="0"/>
          </w:pPr>
        </w:pPrChange>
      </w:pPr>
    </w:p>
    <w:p w14:paraId="22F07A82" w14:textId="6C04943D" w:rsidR="004C4950" w:rsidRPr="00206874" w:rsidDel="00206874" w:rsidRDefault="004C4950">
      <w:pPr>
        <w:pStyle w:val="ListParagraph"/>
        <w:ind w:left="360" w:firstLine="0"/>
        <w:jc w:val="both"/>
        <w:rPr>
          <w:del w:id="1198" w:author="Author"/>
          <w:rStyle w:val="Hyperlink"/>
          <w:rFonts w:ascii="Times New Roman" w:eastAsia="Times New Roman" w:hAnsi="Times New Roman" w:cs="Times New Roman"/>
          <w:sz w:val="24"/>
          <w:szCs w:val="24"/>
          <w:u w:val="none"/>
        </w:rPr>
        <w:pPrChange w:id="1199" w:author="Author">
          <w:pPr>
            <w:pStyle w:val="ListParagraph"/>
            <w:ind w:left="360" w:firstLine="0"/>
          </w:pPr>
        </w:pPrChange>
      </w:pPr>
    </w:p>
    <w:p w14:paraId="36A2707D" w14:textId="06B7C8BF" w:rsidR="004C4950" w:rsidRPr="00206874" w:rsidDel="00206874" w:rsidRDefault="004C4950">
      <w:pPr>
        <w:pStyle w:val="ListParagraph"/>
        <w:ind w:left="360" w:firstLine="0"/>
        <w:jc w:val="both"/>
        <w:rPr>
          <w:del w:id="1200" w:author="Author"/>
          <w:rStyle w:val="Hyperlink"/>
          <w:rFonts w:ascii="Times New Roman" w:eastAsia="Times New Roman" w:hAnsi="Times New Roman" w:cs="Times New Roman"/>
          <w:sz w:val="24"/>
          <w:szCs w:val="24"/>
          <w:u w:val="none"/>
        </w:rPr>
        <w:pPrChange w:id="1201" w:author="Author">
          <w:pPr>
            <w:pStyle w:val="ListParagraph"/>
            <w:ind w:left="360" w:firstLine="0"/>
          </w:pPr>
        </w:pPrChange>
      </w:pPr>
    </w:p>
    <w:p w14:paraId="165A4123" w14:textId="539D001B" w:rsidR="004C4950" w:rsidRPr="00206874" w:rsidDel="00206874" w:rsidRDefault="004C4950">
      <w:pPr>
        <w:pStyle w:val="ListParagraph"/>
        <w:ind w:left="360" w:firstLine="0"/>
        <w:jc w:val="both"/>
        <w:rPr>
          <w:del w:id="1202" w:author="Author"/>
          <w:rStyle w:val="Hyperlink"/>
          <w:rFonts w:ascii="Times New Roman" w:eastAsia="Times New Roman" w:hAnsi="Times New Roman" w:cs="Times New Roman"/>
          <w:sz w:val="24"/>
          <w:szCs w:val="24"/>
          <w:u w:val="none"/>
        </w:rPr>
        <w:pPrChange w:id="1203" w:author="Author">
          <w:pPr>
            <w:pStyle w:val="ListParagraph"/>
            <w:ind w:left="360" w:firstLine="0"/>
          </w:pPr>
        </w:pPrChange>
      </w:pPr>
    </w:p>
    <w:p w14:paraId="2A58F6E4" w14:textId="4919F8E7" w:rsidR="004C4950" w:rsidRPr="00206874" w:rsidDel="00206874" w:rsidRDefault="004C4950">
      <w:pPr>
        <w:pStyle w:val="ListParagraph"/>
        <w:ind w:left="360" w:firstLine="0"/>
        <w:jc w:val="both"/>
        <w:rPr>
          <w:del w:id="1204" w:author="Author"/>
          <w:rStyle w:val="Hyperlink"/>
          <w:rFonts w:ascii="Times New Roman" w:eastAsia="Times New Roman" w:hAnsi="Times New Roman" w:cs="Times New Roman"/>
          <w:sz w:val="24"/>
          <w:szCs w:val="24"/>
          <w:u w:val="none"/>
        </w:rPr>
        <w:pPrChange w:id="1205" w:author="Author">
          <w:pPr>
            <w:pStyle w:val="ListParagraph"/>
            <w:ind w:left="360" w:firstLine="0"/>
          </w:pPr>
        </w:pPrChange>
      </w:pPr>
    </w:p>
    <w:p w14:paraId="105A865E" w14:textId="046EA1BE" w:rsidR="004C4950" w:rsidRPr="00206874" w:rsidDel="00206874" w:rsidRDefault="004C4950">
      <w:pPr>
        <w:pStyle w:val="ListParagraph"/>
        <w:ind w:left="360" w:firstLine="0"/>
        <w:jc w:val="both"/>
        <w:rPr>
          <w:del w:id="1206" w:author="Author"/>
          <w:rStyle w:val="Hyperlink"/>
          <w:rFonts w:ascii="Times New Roman" w:eastAsia="Times New Roman" w:hAnsi="Times New Roman" w:cs="Times New Roman"/>
          <w:sz w:val="24"/>
          <w:szCs w:val="24"/>
          <w:u w:val="none"/>
        </w:rPr>
        <w:pPrChange w:id="1207" w:author="Author">
          <w:pPr>
            <w:pStyle w:val="ListParagraph"/>
            <w:ind w:left="360" w:firstLine="0"/>
          </w:pPr>
        </w:pPrChange>
      </w:pPr>
    </w:p>
    <w:p w14:paraId="15F02D31" w14:textId="233FB81D" w:rsidR="004C4950" w:rsidRPr="00206874" w:rsidDel="00206874" w:rsidRDefault="004C4950">
      <w:pPr>
        <w:pStyle w:val="ListParagraph"/>
        <w:ind w:left="360" w:firstLine="0"/>
        <w:jc w:val="both"/>
        <w:rPr>
          <w:del w:id="1208" w:author="Author"/>
          <w:rStyle w:val="Hyperlink"/>
          <w:rFonts w:ascii="Times New Roman" w:eastAsia="Times New Roman" w:hAnsi="Times New Roman" w:cs="Times New Roman"/>
          <w:sz w:val="24"/>
          <w:szCs w:val="24"/>
          <w:u w:val="none"/>
        </w:rPr>
        <w:pPrChange w:id="1209" w:author="Author">
          <w:pPr>
            <w:pStyle w:val="ListParagraph"/>
            <w:ind w:left="360" w:firstLine="0"/>
          </w:pPr>
        </w:pPrChange>
      </w:pPr>
    </w:p>
    <w:p w14:paraId="0CEF99E0" w14:textId="5E86EBF4" w:rsidR="004C4950" w:rsidRPr="00206874" w:rsidDel="00206874" w:rsidRDefault="004C4950">
      <w:pPr>
        <w:pStyle w:val="ListParagraph"/>
        <w:ind w:left="360" w:firstLine="0"/>
        <w:jc w:val="both"/>
        <w:rPr>
          <w:del w:id="1210" w:author="Author"/>
          <w:rStyle w:val="Hyperlink"/>
          <w:rFonts w:ascii="Times New Roman" w:eastAsia="Times New Roman" w:hAnsi="Times New Roman" w:cs="Times New Roman"/>
          <w:sz w:val="24"/>
          <w:szCs w:val="24"/>
          <w:u w:val="none"/>
        </w:rPr>
        <w:pPrChange w:id="1211" w:author="Author">
          <w:pPr>
            <w:pStyle w:val="ListParagraph"/>
            <w:ind w:left="360" w:firstLine="0"/>
          </w:pPr>
        </w:pPrChange>
      </w:pPr>
    </w:p>
    <w:p w14:paraId="1F8895BB" w14:textId="7916CB0D" w:rsidR="004C4950" w:rsidRPr="00206874" w:rsidDel="00206874" w:rsidRDefault="004C4950">
      <w:pPr>
        <w:pStyle w:val="ListParagraph"/>
        <w:ind w:left="360" w:firstLine="0"/>
        <w:jc w:val="both"/>
        <w:rPr>
          <w:del w:id="1212" w:author="Author"/>
          <w:rStyle w:val="Hyperlink"/>
          <w:rFonts w:ascii="Times New Roman" w:eastAsia="Times New Roman" w:hAnsi="Times New Roman" w:cs="Times New Roman"/>
          <w:sz w:val="24"/>
          <w:szCs w:val="24"/>
          <w:u w:val="none"/>
        </w:rPr>
        <w:pPrChange w:id="1213" w:author="Author">
          <w:pPr>
            <w:pStyle w:val="ListParagraph"/>
            <w:ind w:left="360" w:firstLine="0"/>
          </w:pPr>
        </w:pPrChange>
      </w:pPr>
    </w:p>
    <w:p w14:paraId="531CCF13" w14:textId="7A78A2A3" w:rsidR="004C4950" w:rsidRPr="00206874" w:rsidDel="00206874" w:rsidRDefault="004C4950">
      <w:pPr>
        <w:pStyle w:val="ListParagraph"/>
        <w:ind w:left="360" w:firstLine="0"/>
        <w:jc w:val="both"/>
        <w:rPr>
          <w:del w:id="1214" w:author="Author"/>
          <w:rStyle w:val="Hyperlink"/>
          <w:rFonts w:ascii="Times New Roman" w:eastAsia="Times New Roman" w:hAnsi="Times New Roman" w:cs="Times New Roman"/>
          <w:sz w:val="24"/>
          <w:szCs w:val="24"/>
          <w:u w:val="none"/>
        </w:rPr>
        <w:pPrChange w:id="1215" w:author="Author">
          <w:pPr>
            <w:pStyle w:val="ListParagraph"/>
            <w:ind w:left="360" w:firstLine="0"/>
          </w:pPr>
        </w:pPrChange>
      </w:pPr>
    </w:p>
    <w:p w14:paraId="572AAA52" w14:textId="01043D3B" w:rsidR="004C4950" w:rsidRPr="00206874" w:rsidDel="00206874" w:rsidRDefault="004C4950">
      <w:pPr>
        <w:pStyle w:val="ListParagraph"/>
        <w:ind w:left="360" w:firstLine="0"/>
        <w:jc w:val="both"/>
        <w:rPr>
          <w:del w:id="1216" w:author="Author"/>
          <w:rStyle w:val="Hyperlink"/>
          <w:rFonts w:ascii="Times New Roman" w:eastAsia="Times New Roman" w:hAnsi="Times New Roman" w:cs="Times New Roman"/>
          <w:sz w:val="24"/>
          <w:szCs w:val="24"/>
          <w:u w:val="none"/>
        </w:rPr>
        <w:pPrChange w:id="1217" w:author="Author">
          <w:pPr>
            <w:pStyle w:val="ListParagraph"/>
            <w:ind w:left="360" w:firstLine="0"/>
          </w:pPr>
        </w:pPrChange>
      </w:pPr>
    </w:p>
    <w:p w14:paraId="09B48733" w14:textId="1AADB735" w:rsidR="004C4950" w:rsidRPr="00206874" w:rsidDel="00206874" w:rsidRDefault="004C4950">
      <w:pPr>
        <w:pStyle w:val="ListParagraph"/>
        <w:ind w:left="360" w:firstLine="0"/>
        <w:jc w:val="both"/>
        <w:rPr>
          <w:del w:id="1218" w:author="Author"/>
          <w:rStyle w:val="Hyperlink"/>
          <w:rFonts w:ascii="Times New Roman" w:eastAsia="Times New Roman" w:hAnsi="Times New Roman" w:cs="Times New Roman"/>
          <w:sz w:val="24"/>
          <w:szCs w:val="24"/>
          <w:u w:val="none"/>
        </w:rPr>
        <w:pPrChange w:id="1219" w:author="Author">
          <w:pPr>
            <w:pStyle w:val="ListParagraph"/>
            <w:ind w:left="360" w:firstLine="0"/>
          </w:pPr>
        </w:pPrChange>
      </w:pPr>
    </w:p>
    <w:p w14:paraId="543ACFB3" w14:textId="41FB1282" w:rsidR="00AA2D0C" w:rsidRPr="00F463DB" w:rsidDel="00206874" w:rsidRDefault="00AA2D0C">
      <w:pPr>
        <w:pStyle w:val="Heading1"/>
        <w:jc w:val="both"/>
        <w:rPr>
          <w:del w:id="1220" w:author="Author"/>
          <w:rFonts w:ascii="Times New Roman" w:hAnsi="Times New Roman" w:cs="Times New Roman"/>
          <w:sz w:val="24"/>
          <w:szCs w:val="24"/>
        </w:rPr>
        <w:pPrChange w:id="1221" w:author="Author">
          <w:pPr>
            <w:pStyle w:val="Heading1"/>
          </w:pPr>
        </w:pPrChange>
      </w:pPr>
      <w:del w:id="1222" w:author="Author">
        <w:r w:rsidRPr="000F1AB2" w:rsidDel="00206874">
          <w:rPr>
            <w:rFonts w:ascii="Times New Roman" w:hAnsi="Times New Roman" w:cs="Times New Roman"/>
            <w:sz w:val="24"/>
            <w:szCs w:val="24"/>
            <w:rPrChange w:id="1223" w:author="Author">
              <w:rPr>
                <w:color w:val="0563C1" w:themeColor="hyperlink"/>
                <w:u w:val="single"/>
              </w:rPr>
            </w:rPrChange>
          </w:rPr>
          <w:delText>Quality assessment of airline baggage handling systems using SERVQUAL and BWM</w:delText>
        </w:r>
      </w:del>
    </w:p>
    <w:p w14:paraId="6F3EE4CF" w14:textId="141E9E9A" w:rsidR="00AA2D0C" w:rsidRPr="00F463DB" w:rsidDel="00206874" w:rsidRDefault="00AA2D0C">
      <w:pPr>
        <w:jc w:val="both"/>
        <w:rPr>
          <w:del w:id="1224" w:author="Author"/>
          <w:rFonts w:ascii="Times New Roman" w:hAnsi="Times New Roman" w:cs="Times New Roman"/>
          <w:sz w:val="24"/>
          <w:szCs w:val="24"/>
        </w:rPr>
        <w:pPrChange w:id="1225" w:author="Author">
          <w:pPr/>
        </w:pPrChange>
      </w:pPr>
      <w:del w:id="1226" w:author="Author">
        <w:r w:rsidRPr="00F463DB" w:rsidDel="00206874">
          <w:rPr>
            <w:rFonts w:ascii="Times New Roman" w:hAnsi="Times New Roman" w:cs="Times New Roman"/>
            <w:sz w:val="24"/>
            <w:szCs w:val="24"/>
          </w:rPr>
          <w:delText xml:space="preserve">URL: </w:delText>
        </w:r>
        <w:r w:rsidRPr="0057797B" w:rsidDel="00206874">
          <w:rPr>
            <w:rFonts w:ascii="Times New Roman" w:hAnsi="Times New Roman" w:cs="Times New Roman"/>
            <w:sz w:val="24"/>
            <w:szCs w:val="24"/>
          </w:rPr>
          <w:fldChar w:fldCharType="begin"/>
        </w:r>
        <w:r w:rsidRPr="00F463DB" w:rsidDel="00206874">
          <w:rPr>
            <w:rFonts w:ascii="Times New Roman" w:hAnsi="Times New Roman" w:cs="Times New Roman"/>
            <w:sz w:val="24"/>
            <w:szCs w:val="24"/>
          </w:rPr>
          <w:delInstrText>HYPERLINK "https://www-sciencedirect-com.libproxy.library.unt.edu/science/article/pii/S0261517717302583?via%3Dihub"</w:delInstrText>
        </w:r>
        <w:r w:rsidRPr="0057797B" w:rsidDel="00206874">
          <w:rPr>
            <w:rFonts w:ascii="Times New Roman" w:hAnsi="Times New Roman" w:cs="Times New Roman"/>
            <w:sz w:val="24"/>
            <w:szCs w:val="24"/>
          </w:rPr>
        </w:r>
        <w:r w:rsidRPr="0057797B" w:rsidDel="00206874">
          <w:rPr>
            <w:rFonts w:ascii="Times New Roman" w:hAnsi="Times New Roman" w:cs="Times New Roman"/>
            <w:sz w:val="24"/>
            <w:szCs w:val="24"/>
            <w:rPrChange w:id="1227" w:author="Author">
              <w:rPr>
                <w:rStyle w:val="Hyperlink"/>
              </w:rPr>
            </w:rPrChange>
          </w:rPr>
          <w:fldChar w:fldCharType="separate"/>
        </w:r>
        <w:r w:rsidRPr="0057797B" w:rsidDel="00206874">
          <w:rPr>
            <w:rStyle w:val="Hyperlink"/>
            <w:rFonts w:ascii="Times New Roman" w:hAnsi="Times New Roman" w:cs="Times New Roman"/>
            <w:sz w:val="24"/>
            <w:szCs w:val="24"/>
            <w:u w:val="none"/>
            <w:rPrChange w:id="1228" w:author="Author">
              <w:rPr>
                <w:rStyle w:val="Hyperlink"/>
              </w:rPr>
            </w:rPrChange>
          </w:rPr>
          <w:delText>https://www-sciencedirect-com.libproxy.library.unt.edu/science/article/pii/S0261517717302583?via%3Dihub</w:delText>
        </w:r>
        <w:r w:rsidRPr="0057797B" w:rsidDel="00206874">
          <w:rPr>
            <w:rStyle w:val="Hyperlink"/>
            <w:rFonts w:ascii="Times New Roman" w:hAnsi="Times New Roman" w:cs="Times New Roman"/>
            <w:sz w:val="24"/>
            <w:szCs w:val="24"/>
            <w:u w:val="none"/>
            <w:rPrChange w:id="1229" w:author="Author">
              <w:rPr>
                <w:rStyle w:val="Hyperlink"/>
              </w:rPr>
            </w:rPrChange>
          </w:rPr>
          <w:fldChar w:fldCharType="end"/>
        </w:r>
      </w:del>
    </w:p>
    <w:p w14:paraId="5ADCD0C9" w14:textId="75B72361" w:rsidR="00AA2D0C" w:rsidRPr="00F463DB" w:rsidDel="00206874" w:rsidRDefault="00AA2D0C">
      <w:pPr>
        <w:jc w:val="both"/>
        <w:rPr>
          <w:del w:id="1230" w:author="Author"/>
          <w:rFonts w:ascii="Times New Roman" w:hAnsi="Times New Roman" w:cs="Times New Roman"/>
          <w:sz w:val="24"/>
          <w:szCs w:val="24"/>
        </w:rPr>
        <w:pPrChange w:id="1231" w:author="Author">
          <w:pPr/>
        </w:pPrChange>
      </w:pPr>
    </w:p>
    <w:p w14:paraId="644284F6" w14:textId="371E9AB5" w:rsidR="00AA2D0C" w:rsidRPr="00F463DB" w:rsidDel="00206874" w:rsidRDefault="00DD0490">
      <w:pPr>
        <w:jc w:val="both"/>
        <w:rPr>
          <w:del w:id="1232" w:author="Author"/>
          <w:rFonts w:ascii="Times New Roman" w:hAnsi="Times New Roman" w:cs="Times New Roman"/>
          <w:sz w:val="24"/>
          <w:szCs w:val="24"/>
        </w:rPr>
        <w:pPrChange w:id="1233" w:author="Author">
          <w:pPr/>
        </w:pPrChange>
      </w:pPr>
      <w:del w:id="1234" w:author="Author">
        <w:r w:rsidRPr="0057797B" w:rsidDel="00206874">
          <w:rPr>
            <w:rFonts w:ascii="Times New Roman" w:hAnsi="Times New Roman" w:cs="Times New Roman"/>
            <w:sz w:val="24"/>
            <w:szCs w:val="24"/>
          </w:rPr>
          <w:fldChar w:fldCharType="begin"/>
        </w:r>
        <w:r w:rsidRPr="00F463DB" w:rsidDel="00206874">
          <w:rPr>
            <w:rFonts w:ascii="Times New Roman" w:hAnsi="Times New Roman" w:cs="Times New Roman"/>
            <w:sz w:val="24"/>
            <w:szCs w:val="24"/>
          </w:rPr>
          <w:delInstrText>HYPERLINK "chrome-extension://efaidnbmnnnibpcajpcglclefindmkaj/https:/www.sita.aero/globalassets/docs/surveys--reports/2023-baggage-it-insights.pdf"</w:delInstrText>
        </w:r>
        <w:r w:rsidRPr="0057797B" w:rsidDel="00206874">
          <w:rPr>
            <w:rFonts w:ascii="Times New Roman" w:hAnsi="Times New Roman" w:cs="Times New Roman"/>
            <w:sz w:val="24"/>
            <w:szCs w:val="24"/>
          </w:rPr>
        </w:r>
        <w:r w:rsidRPr="0057797B" w:rsidDel="00206874">
          <w:rPr>
            <w:rFonts w:ascii="Times New Roman" w:hAnsi="Times New Roman" w:cs="Times New Roman"/>
            <w:sz w:val="24"/>
            <w:szCs w:val="24"/>
            <w:rPrChange w:id="1235" w:author="Author">
              <w:rPr>
                <w:rStyle w:val="Hyperlink"/>
              </w:rPr>
            </w:rPrChange>
          </w:rPr>
          <w:fldChar w:fldCharType="separate"/>
        </w:r>
        <w:r w:rsidR="00AA2D0C" w:rsidRPr="0057797B" w:rsidDel="00206874">
          <w:rPr>
            <w:rStyle w:val="Hyperlink"/>
            <w:rFonts w:ascii="Times New Roman" w:hAnsi="Times New Roman" w:cs="Times New Roman"/>
            <w:sz w:val="24"/>
            <w:szCs w:val="24"/>
            <w:u w:val="none"/>
            <w:rPrChange w:id="1236" w:author="Author">
              <w:rPr>
                <w:rStyle w:val="Hyperlink"/>
              </w:rPr>
            </w:rPrChange>
          </w:rPr>
          <w:delText>SITA Report</w:delText>
        </w:r>
        <w:r w:rsidRPr="0057797B" w:rsidDel="00206874">
          <w:rPr>
            <w:rStyle w:val="Hyperlink"/>
            <w:rFonts w:ascii="Times New Roman" w:hAnsi="Times New Roman" w:cs="Times New Roman"/>
            <w:sz w:val="24"/>
            <w:szCs w:val="24"/>
            <w:u w:val="none"/>
            <w:rPrChange w:id="1237" w:author="Author">
              <w:rPr>
                <w:rStyle w:val="Hyperlink"/>
              </w:rPr>
            </w:rPrChange>
          </w:rPr>
          <w:fldChar w:fldCharType="end"/>
        </w:r>
        <w:r w:rsidR="00AA2D0C" w:rsidRPr="00F463DB" w:rsidDel="00206874">
          <w:rPr>
            <w:rFonts w:ascii="Times New Roman" w:hAnsi="Times New Roman" w:cs="Times New Roman"/>
            <w:sz w:val="24"/>
            <w:szCs w:val="24"/>
          </w:rPr>
          <w:delText>: chrome-extension://efaidnbmnnnibpcajpcglclefindmkaj/https://www.sita.aero/globalassets/docs/surveys--reports/2023-baggage-it-insights.pdf</w:delText>
        </w:r>
      </w:del>
    </w:p>
    <w:p w14:paraId="66F3B851" w14:textId="2C21D950" w:rsidR="00AA2D0C" w:rsidRPr="00F463DB" w:rsidDel="00206874" w:rsidRDefault="00AA2D0C">
      <w:pPr>
        <w:jc w:val="both"/>
        <w:rPr>
          <w:del w:id="1238" w:author="Author"/>
          <w:rFonts w:ascii="Times New Roman" w:hAnsi="Times New Roman" w:cs="Times New Roman"/>
          <w:sz w:val="24"/>
          <w:szCs w:val="24"/>
        </w:rPr>
        <w:pPrChange w:id="1239" w:author="Author">
          <w:pPr/>
        </w:pPrChange>
      </w:pPr>
    </w:p>
    <w:p w14:paraId="6D0D1780" w14:textId="185D5494" w:rsidR="004071C3" w:rsidRPr="000F1AB2" w:rsidDel="00206874" w:rsidRDefault="004071C3">
      <w:pPr>
        <w:ind w:firstLine="0"/>
        <w:jc w:val="both"/>
        <w:rPr>
          <w:del w:id="1240" w:author="Author"/>
          <w:rFonts w:ascii="Times New Roman" w:hAnsi="Times New Roman" w:cs="Times New Roman"/>
          <w:sz w:val="24"/>
          <w:szCs w:val="24"/>
          <w:rPrChange w:id="1241" w:author="Author">
            <w:rPr>
              <w:del w:id="1242" w:author="Author"/>
              <w:b/>
              <w:bCs/>
            </w:rPr>
          </w:rPrChange>
        </w:rPr>
        <w:pPrChange w:id="1243" w:author="Author">
          <w:pPr>
            <w:ind w:firstLine="0"/>
          </w:pPr>
        </w:pPrChange>
      </w:pPr>
      <w:del w:id="1244" w:author="Author">
        <w:r w:rsidRPr="000F1AB2" w:rsidDel="00206874">
          <w:rPr>
            <w:rFonts w:ascii="Times New Roman" w:hAnsi="Times New Roman" w:cs="Times New Roman"/>
            <w:sz w:val="24"/>
            <w:szCs w:val="24"/>
            <w:rPrChange w:id="1245" w:author="Author">
              <w:rPr>
                <w:b/>
                <w:bCs/>
              </w:rPr>
            </w:rPrChange>
          </w:rPr>
          <w:delText>The</w:delText>
        </w:r>
        <w:r w:rsidR="00B909BB" w:rsidRPr="000F1AB2" w:rsidDel="00206874">
          <w:rPr>
            <w:rFonts w:ascii="Times New Roman" w:hAnsi="Times New Roman" w:cs="Times New Roman"/>
            <w:sz w:val="24"/>
            <w:szCs w:val="24"/>
            <w:rPrChange w:id="1246" w:author="Author">
              <w:rPr>
                <w:b/>
                <w:bCs/>
              </w:rPr>
            </w:rPrChange>
          </w:rPr>
          <w:delText xml:space="preserve"> challenges to control the</w:delText>
        </w:r>
      </w:del>
      <w:ins w:id="1247" w:author="Author">
        <w:del w:id="1248" w:author="Author">
          <w:r w:rsidR="00B53563" w:rsidRPr="00F463DB" w:rsidDel="00206874">
            <w:rPr>
              <w:rFonts w:ascii="Times New Roman" w:hAnsi="Times New Roman" w:cs="Times New Roman"/>
              <w:sz w:val="24"/>
              <w:szCs w:val="24"/>
            </w:rPr>
            <w:delText xml:space="preserve"> high number of footfalls</w:delText>
          </w:r>
        </w:del>
      </w:ins>
      <w:del w:id="1249" w:author="Author">
        <w:r w:rsidR="00B909BB" w:rsidRPr="000F1AB2" w:rsidDel="00206874">
          <w:rPr>
            <w:rFonts w:ascii="Times New Roman" w:hAnsi="Times New Roman" w:cs="Times New Roman"/>
            <w:sz w:val="24"/>
            <w:szCs w:val="24"/>
            <w:rPrChange w:id="1250" w:author="Author">
              <w:rPr>
                <w:b/>
                <w:bCs/>
              </w:rPr>
            </w:rPrChange>
          </w:rPr>
          <w:delText xml:space="preserve"> population footfalls w</w:delText>
        </w:r>
      </w:del>
      <w:ins w:id="1251" w:author="Author">
        <w:del w:id="1252" w:author="Author">
          <w:r w:rsidR="00B53563" w:rsidRPr="00F463DB" w:rsidDel="00206874">
            <w:rPr>
              <w:rFonts w:ascii="Times New Roman" w:hAnsi="Times New Roman" w:cs="Times New Roman"/>
              <w:sz w:val="24"/>
              <w:szCs w:val="24"/>
            </w:rPr>
            <w:delText>as</w:delText>
          </w:r>
        </w:del>
      </w:ins>
      <w:del w:id="1253" w:author="Author">
        <w:r w:rsidR="00B909BB" w:rsidRPr="000F1AB2" w:rsidDel="00206874">
          <w:rPr>
            <w:rFonts w:ascii="Times New Roman" w:hAnsi="Times New Roman" w:cs="Times New Roman"/>
            <w:sz w:val="24"/>
            <w:szCs w:val="24"/>
            <w:rPrChange w:id="1254" w:author="Author">
              <w:rPr>
                <w:b/>
                <w:bCs/>
              </w:rPr>
            </w:rPrChange>
          </w:rPr>
          <w:delText xml:space="preserve">ere always inevitable. It could be </w:delText>
        </w:r>
        <w:r w:rsidR="00C957E2" w:rsidRPr="000F1AB2" w:rsidDel="00206874">
          <w:rPr>
            <w:rFonts w:ascii="Times New Roman" w:hAnsi="Times New Roman" w:cs="Times New Roman"/>
            <w:sz w:val="24"/>
            <w:szCs w:val="24"/>
            <w:rPrChange w:id="1255" w:author="Author">
              <w:rPr>
                <w:b/>
                <w:bCs/>
              </w:rPr>
            </w:rPrChange>
          </w:rPr>
          <w:delText xml:space="preserve">a shopping mall, airport or any venue where </w:delText>
        </w:r>
      </w:del>
      <w:ins w:id="1256" w:author="Author">
        <w:del w:id="1257" w:author="Author">
          <w:r w:rsidR="0062706E" w:rsidRPr="000F1AB2" w:rsidDel="00206874">
            <w:rPr>
              <w:rFonts w:ascii="Times New Roman" w:hAnsi="Times New Roman" w:cs="Times New Roman"/>
              <w:sz w:val="24"/>
              <w:szCs w:val="24"/>
              <w:rPrChange w:id="1258" w:author="Author">
                <w:rPr>
                  <w:b/>
                  <w:bCs/>
                </w:rPr>
              </w:rPrChange>
            </w:rPr>
            <w:delText>there could be more</w:delText>
          </w:r>
          <w:r w:rsidR="00B53563" w:rsidRPr="00F463DB" w:rsidDel="00206874">
            <w:rPr>
              <w:rFonts w:ascii="Times New Roman" w:hAnsi="Times New Roman" w:cs="Times New Roman"/>
              <w:sz w:val="24"/>
              <w:szCs w:val="24"/>
            </w:rPr>
            <w:delText>a greater</w:delText>
          </w:r>
          <w:r w:rsidR="0062706E" w:rsidRPr="000F1AB2" w:rsidDel="00206874">
            <w:rPr>
              <w:rFonts w:ascii="Times New Roman" w:hAnsi="Times New Roman" w:cs="Times New Roman"/>
              <w:sz w:val="24"/>
              <w:szCs w:val="24"/>
              <w:rPrChange w:id="1259" w:author="Author">
                <w:rPr>
                  <w:b/>
                  <w:bCs/>
                </w:rPr>
              </w:rPrChange>
            </w:rPr>
            <w:delText xml:space="preserve"> number of footfalls.</w:delText>
          </w:r>
          <w:r w:rsidR="00B53563" w:rsidRPr="00F463DB" w:rsidDel="00206874">
            <w:rPr>
              <w:rFonts w:ascii="Times New Roman" w:hAnsi="Times New Roman" w:cs="Times New Roman"/>
              <w:sz w:val="24"/>
              <w:szCs w:val="24"/>
            </w:rPr>
            <w:delText xml:space="preserve"> There are many oth</w:delText>
          </w:r>
          <w:r w:rsidR="002A5B82" w:rsidRPr="00F463DB" w:rsidDel="00206874">
            <w:rPr>
              <w:rFonts w:ascii="Times New Roman" w:hAnsi="Times New Roman" w:cs="Times New Roman"/>
              <w:sz w:val="24"/>
              <w:szCs w:val="24"/>
            </w:rPr>
            <w:delText xml:space="preserve">er </w:delText>
          </w:r>
          <w:r w:rsidR="00A3237D" w:rsidRPr="00F463DB" w:rsidDel="00206874">
            <w:rPr>
              <w:rFonts w:ascii="Times New Roman" w:hAnsi="Times New Roman" w:cs="Times New Roman"/>
              <w:sz w:val="24"/>
              <w:szCs w:val="24"/>
            </w:rPr>
            <w:delText>challenges associated with operational work flows</w:delText>
          </w:r>
          <w:r w:rsidR="00117E9D" w:rsidRPr="00F463DB" w:rsidDel="00206874">
            <w:rPr>
              <w:rFonts w:ascii="Times New Roman" w:hAnsi="Times New Roman" w:cs="Times New Roman"/>
              <w:sz w:val="24"/>
              <w:szCs w:val="24"/>
            </w:rPr>
            <w:delText>workflows</w:delText>
          </w:r>
          <w:r w:rsidR="00A3237D" w:rsidRPr="00F463DB" w:rsidDel="00206874">
            <w:rPr>
              <w:rFonts w:ascii="Times New Roman" w:hAnsi="Times New Roman" w:cs="Times New Roman"/>
              <w:sz w:val="24"/>
              <w:szCs w:val="24"/>
            </w:rPr>
            <w:delText xml:space="preserve"> when </w:delText>
          </w:r>
          <w:r w:rsidR="005C3120" w:rsidRPr="00F463DB" w:rsidDel="00206874">
            <w:rPr>
              <w:rFonts w:ascii="Times New Roman" w:hAnsi="Times New Roman" w:cs="Times New Roman"/>
              <w:sz w:val="24"/>
              <w:szCs w:val="24"/>
            </w:rPr>
            <w:delText xml:space="preserve">the population footfall is not controlled. </w:delText>
          </w:r>
          <w:r w:rsidR="00D030E7" w:rsidRPr="00F463DB" w:rsidDel="00206874">
            <w:rPr>
              <w:rFonts w:ascii="Times New Roman" w:hAnsi="Times New Roman" w:cs="Times New Roman"/>
              <w:sz w:val="24"/>
              <w:szCs w:val="24"/>
            </w:rPr>
            <w:delText>Let us t</w:delText>
          </w:r>
          <w:r w:rsidR="0059102B" w:rsidRPr="00F463DB" w:rsidDel="00206874">
            <w:rPr>
              <w:rFonts w:ascii="Times New Roman" w:hAnsi="Times New Roman" w:cs="Times New Roman"/>
              <w:sz w:val="24"/>
              <w:szCs w:val="24"/>
            </w:rPr>
            <w:delText xml:space="preserve">ake us example of Hospital or </w:delText>
          </w:r>
          <w:r w:rsidR="00802CF5" w:rsidRPr="00F463DB" w:rsidDel="00206874">
            <w:rPr>
              <w:rFonts w:ascii="Times New Roman" w:hAnsi="Times New Roman" w:cs="Times New Roman"/>
              <w:sz w:val="24"/>
              <w:szCs w:val="24"/>
            </w:rPr>
            <w:delText>a shopping mall. If the</w:delText>
          </w:r>
          <w:r w:rsidR="008D47C4" w:rsidRPr="00F463DB" w:rsidDel="00206874">
            <w:rPr>
              <w:rFonts w:ascii="Times New Roman" w:hAnsi="Times New Roman" w:cs="Times New Roman"/>
              <w:sz w:val="24"/>
              <w:szCs w:val="24"/>
            </w:rPr>
            <w:delText xml:space="preserve"> footfalls </w:delText>
          </w:r>
          <w:r w:rsidR="00A03E39" w:rsidRPr="00F463DB" w:rsidDel="00206874">
            <w:rPr>
              <w:rFonts w:ascii="Times New Roman" w:hAnsi="Times New Roman" w:cs="Times New Roman"/>
              <w:sz w:val="24"/>
              <w:szCs w:val="24"/>
            </w:rPr>
            <w:delText xml:space="preserve">are not streamlined or controlled, it would be difficult </w:delText>
          </w:r>
          <w:r w:rsidR="0092723A" w:rsidRPr="00F463DB" w:rsidDel="00206874">
            <w:rPr>
              <w:rFonts w:ascii="Times New Roman" w:hAnsi="Times New Roman" w:cs="Times New Roman"/>
              <w:sz w:val="24"/>
              <w:szCs w:val="24"/>
            </w:rPr>
            <w:delText xml:space="preserve">to manage the operational process and generate the profits in the respective businesses. </w:delText>
          </w:r>
          <w:r w:rsidR="00D030E7" w:rsidRPr="00F463DB" w:rsidDel="00206874">
            <w:rPr>
              <w:rFonts w:ascii="Times New Roman" w:hAnsi="Times New Roman" w:cs="Times New Roman"/>
              <w:sz w:val="24"/>
              <w:szCs w:val="24"/>
            </w:rPr>
            <w:delText xml:space="preserve">ake </w:delText>
          </w:r>
          <w:r w:rsidR="00B53563" w:rsidRPr="00F463DB" w:rsidDel="00206874">
            <w:rPr>
              <w:rFonts w:ascii="Times New Roman" w:hAnsi="Times New Roman" w:cs="Times New Roman"/>
              <w:sz w:val="24"/>
              <w:szCs w:val="24"/>
            </w:rPr>
            <w:delText>wr</w:delText>
          </w:r>
        </w:del>
      </w:ins>
      <w:del w:id="1260" w:author="Author">
        <w:r w:rsidR="00C957E2" w:rsidRPr="000F1AB2" w:rsidDel="00206874">
          <w:rPr>
            <w:rFonts w:ascii="Times New Roman" w:hAnsi="Times New Roman" w:cs="Times New Roman"/>
            <w:sz w:val="24"/>
            <w:szCs w:val="24"/>
            <w:rPrChange w:id="1261" w:author="Author">
              <w:rPr>
                <w:b/>
                <w:bCs/>
              </w:rPr>
            </w:rPrChange>
          </w:rPr>
          <w:delText>pu</w:delText>
        </w:r>
        <w:r w:rsidRPr="000F1AB2" w:rsidDel="00206874">
          <w:rPr>
            <w:rFonts w:ascii="Times New Roman" w:hAnsi="Times New Roman" w:cs="Times New Roman"/>
            <w:sz w:val="24"/>
            <w:szCs w:val="24"/>
            <w:rPrChange w:id="1262" w:author="Author">
              <w:rPr>
                <w:b/>
                <w:bCs/>
              </w:rPr>
            </w:rPrChange>
          </w:rPr>
          <w:delText xml:space="preserve"> </w:delText>
        </w:r>
      </w:del>
    </w:p>
    <w:p w14:paraId="43F73CB3" w14:textId="5BEDE51A" w:rsidR="00C66D14" w:rsidRPr="000F1AB2" w:rsidDel="00206874" w:rsidRDefault="00C66D14" w:rsidP="00206874">
      <w:pPr>
        <w:ind w:firstLine="0"/>
        <w:jc w:val="both"/>
        <w:rPr>
          <w:ins w:id="1263" w:author="Author"/>
          <w:del w:id="1264" w:author="Author"/>
          <w:rFonts w:ascii="Times New Roman" w:eastAsia="Times New Roman" w:hAnsi="Times New Roman" w:cs="Times New Roman"/>
          <w:b/>
          <w:bCs/>
          <w:sz w:val="24"/>
          <w:szCs w:val="24"/>
        </w:rPr>
      </w:pPr>
      <w:ins w:id="1265" w:author="Author">
        <w:del w:id="1266" w:author="Author">
          <w:r w:rsidRPr="000F1AB2" w:rsidDel="00206874">
            <w:rPr>
              <w:rFonts w:ascii="Times New Roman" w:eastAsia="Times New Roman" w:hAnsi="Times New Roman" w:cs="Times New Roman"/>
              <w:b/>
              <w:bCs/>
              <w:sz w:val="24"/>
              <w:szCs w:val="24"/>
            </w:rPr>
            <w:delText>Queuing theory</w:delText>
          </w:r>
        </w:del>
      </w:ins>
    </w:p>
    <w:p w14:paraId="49EC8BBE" w14:textId="1A7D0E85" w:rsidR="00C66D14" w:rsidDel="00206874" w:rsidRDefault="00C66D14" w:rsidP="00206874">
      <w:pPr>
        <w:jc w:val="both"/>
        <w:rPr>
          <w:ins w:id="1267" w:author="Author"/>
          <w:del w:id="1268" w:author="Author"/>
          <w:rFonts w:ascii="Times New Roman" w:hAnsi="Times New Roman" w:cs="Times New Roman"/>
          <w:sz w:val="24"/>
          <w:szCs w:val="24"/>
        </w:rPr>
      </w:pPr>
      <w:ins w:id="1269" w:author="Author">
        <w:del w:id="1270" w:author="Author">
          <w:r w:rsidRPr="000F1AB2" w:rsidDel="00206874">
            <w:rPr>
              <w:rFonts w:ascii="Times New Roman" w:eastAsia="Times New Roman" w:hAnsi="Times New Roman" w:cs="Times New Roman"/>
              <w:sz w:val="24"/>
              <w:szCs w:val="24"/>
            </w:rPr>
            <w:delText xml:space="preserve">A queuing model encompasses the entire system, including both the arrival process and the service process, while an arrival model specifically focuses on modeling how entities arrive at the system. Arrival models are a fundamental component of queuing models and play a crucial role in understanding and optimizing queuing systems. According to field of operations research and queuing theory, arrival models describe the probability distribution and characteristics of how entities arrive at the queue over time. Common arrival processes include Poisson arrivals (constant arrival rate over time) or non-Poisson arrivals (varying arrival rates) </w:delText>
          </w:r>
        </w:del>
      </w:ins>
      <w:customXmlDelRangeStart w:id="1271" w:author="Author"/>
      <w:sdt>
        <w:sdtPr>
          <w:rPr>
            <w:rFonts w:ascii="Times New Roman" w:eastAsia="Times New Roman" w:hAnsi="Times New Roman" w:cs="Times New Roman"/>
            <w:sz w:val="24"/>
            <w:szCs w:val="24"/>
          </w:rPr>
          <w:alias w:val="Citation"/>
          <w:tag w:val="{&quot;referencesIds&quot;:[&quot;doc:65235ab071f5255f170fbf71&quot;],&quot;referencesOptions&quot;:{&quot;doc:65235ab071f5255f170fbf71&quot;:{&quot;author&quot;:true,&quot;year&quot;:true,&quot;pageReplace&quot;:&quot;&quot;,&quot;prefix&quot;:&quot;&quot;,&quot;suffix&quot;:&quot;&quot;}},&quot;hasBrokenReferences&quot;:false,&quot;hasManualEdits&quot;:false,&quot;citationType&quot;:&quot;inline&quot;,&quot;id&quot;:-1209028140,&quot;citationText&quot;:&quot;&lt;span style=\&quot;font-family:Times New Roman;font-size:16px;color:#000000\&quot;&gt;(Wrediningsih et al., 2019)&lt;/span&gt;&quot;}"/>
          <w:id w:val="-1209028140"/>
          <w:placeholder>
            <w:docPart w:val="5E32381938334C90A1F7A2BA286E5116"/>
          </w:placeholder>
        </w:sdtPr>
        <w:sdtContent>
          <w:customXmlDelRangeEnd w:id="1271"/>
          <w:ins w:id="1272" w:author="Author">
            <w:del w:id="1273" w:author="Author">
              <w:r w:rsidR="008D248A" w:rsidRPr="0032727B" w:rsidDel="00206874">
                <w:rPr>
                  <w:rFonts w:ascii="Times New Roman" w:eastAsia="Times New Roman" w:hAnsi="Times New Roman" w:cs="Times New Roman"/>
                  <w:sz w:val="24"/>
                  <w:szCs w:val="24"/>
                  <w:rPrChange w:id="1274" w:author="Author">
                    <w:rPr>
                      <w:rFonts w:eastAsia="Times New Roman"/>
                      <w:color w:val="000000"/>
                    </w:rPr>
                  </w:rPrChange>
                </w:rPr>
                <w:delText>(Wrediningsih et al., 2019)</w:delText>
              </w:r>
              <w:r w:rsidRPr="0032727B" w:rsidDel="00206874">
                <w:rPr>
                  <w:rFonts w:ascii="Times New Roman" w:eastAsia="Times New Roman" w:hAnsi="Times New Roman" w:cs="Times New Roman"/>
                  <w:sz w:val="24"/>
                  <w:szCs w:val="24"/>
                  <w:rPrChange w:id="1275" w:author="Author">
                    <w:rPr>
                      <w:rFonts w:ascii="Times New Roman" w:eastAsia="Times New Roman" w:hAnsi="Times New Roman" w:cs="Times New Roman"/>
                      <w:color w:val="000000"/>
                      <w:sz w:val="24"/>
                      <w:szCs w:val="24"/>
                    </w:rPr>
                  </w:rPrChange>
                </w:rPr>
                <w:delText>(Wrediningsih et al., 2019)</w:delText>
              </w:r>
            </w:del>
          </w:ins>
          <w:customXmlDelRangeStart w:id="1276" w:author="Author"/>
        </w:sdtContent>
      </w:sdt>
      <w:customXmlDelRangeEnd w:id="1276"/>
      <w:ins w:id="1277" w:author="Author">
        <w:del w:id="1278" w:author="Author">
          <w:r w:rsidRPr="000F1AB2" w:rsidDel="00206874">
            <w:rPr>
              <w:rFonts w:ascii="Times New Roman" w:eastAsia="Times New Roman" w:hAnsi="Times New Roman" w:cs="Times New Roman"/>
              <w:sz w:val="24"/>
              <w:szCs w:val="24"/>
            </w:rPr>
            <w:delText>. Steady state is a condition when the properties of a system do not change within time (constant). The queue process generally is assumed as the time between arrivals and service times following the exponential distribution, or equal to the numbers of arrivals and the number of services following the poisson distribution.</w:delText>
          </w:r>
          <w:r w:rsidRPr="000F1AB2" w:rsidDel="00206874">
            <w:rPr>
              <w:rFonts w:ascii="Times New Roman" w:hAnsi="Times New Roman" w:cs="Times New Roman"/>
              <w:sz w:val="24"/>
              <w:szCs w:val="24"/>
            </w:rPr>
            <w:delText xml:space="preserve"> </w:delText>
          </w:r>
          <w:r w:rsidRPr="000F1AB2" w:rsidDel="00206874">
            <w:rPr>
              <w:rFonts w:ascii="Times New Roman" w:eastAsia="Times New Roman" w:hAnsi="Times New Roman" w:cs="Times New Roman"/>
              <w:sz w:val="24"/>
              <w:szCs w:val="24"/>
            </w:rPr>
            <w:delText>Some distributions deviate from the strict assumptions of the poisson distribution, which assumes a constant event rate and independence such as weibull distribution, exponential distribution (for constant-rate arrivals), negative binomial distribution (for over-dispersed arrivals), and more complex time series models like the Autoregressive Integrated Moving Average (ARIMA) for modeling time-varying arrival rates.</w:delText>
          </w:r>
        </w:del>
      </w:ins>
    </w:p>
    <w:p w14:paraId="2EF2EB4C" w14:textId="42D9780E" w:rsidR="00AA2D0C" w:rsidDel="00206874" w:rsidRDefault="006A7556" w:rsidP="00206874">
      <w:pPr>
        <w:jc w:val="both"/>
        <w:rPr>
          <w:ins w:id="1279" w:author="Author"/>
          <w:del w:id="1280" w:author="Author"/>
          <w:rFonts w:ascii="Times New Roman" w:hAnsi="Times New Roman" w:cs="Times New Roman"/>
          <w:sz w:val="24"/>
          <w:szCs w:val="24"/>
        </w:rPr>
      </w:pPr>
      <w:ins w:id="1281" w:author="Author">
        <w:del w:id="1282" w:author="Author">
          <w:r w:rsidRPr="000F1AB2" w:rsidDel="00206874">
            <w:rPr>
              <w:rFonts w:ascii="Times New Roman" w:hAnsi="Times New Roman" w:cs="Times New Roman"/>
              <w:sz w:val="24"/>
              <w:szCs w:val="24"/>
              <w:rPrChange w:id="1283" w:author="Author">
                <w:rPr>
                  <w:b/>
                  <w:bCs/>
                </w:rPr>
              </w:rPrChange>
            </w:rPr>
            <w:delText xml:space="preserve">In the </w:delText>
          </w:r>
        </w:del>
      </w:ins>
      <w:del w:id="1284" w:author="Author">
        <w:r w:rsidR="00087045" w:rsidRPr="00737F7A" w:rsidDel="00206874">
          <w:rPr>
            <w:rFonts w:ascii="Times New Roman" w:hAnsi="Times New Roman" w:cs="Times New Roman"/>
            <w:sz w:val="24"/>
            <w:szCs w:val="24"/>
          </w:rPr>
          <w:delText>Queuing system with strategic timing of arrivals</w:delText>
        </w:r>
      </w:del>
      <w:ins w:id="1285" w:author="Author">
        <w:del w:id="1286" w:author="Author">
          <w:r w:rsidRPr="00737F7A" w:rsidDel="00206874">
            <w:rPr>
              <w:rFonts w:ascii="Times New Roman" w:hAnsi="Times New Roman" w:cs="Times New Roman"/>
              <w:sz w:val="24"/>
              <w:szCs w:val="24"/>
            </w:rPr>
            <w:delText>,</w:delText>
          </w:r>
        </w:del>
      </w:ins>
      <w:del w:id="1287" w:author="Author">
        <w:r w:rsidR="00087045"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Queueing</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theory</w:delText>
        </w:r>
      </w:del>
      <w:ins w:id="1288" w:author="Author">
        <w:del w:id="1289" w:author="Author">
          <w:r w:rsidR="002A4234" w:rsidDel="00206874">
            <w:rPr>
              <w:rFonts w:ascii="Times New Roman" w:hAnsi="Times New Roman" w:cs="Times New Roman"/>
              <w:sz w:val="24"/>
              <w:szCs w:val="24"/>
            </w:rPr>
            <w:delText xml:space="preserve"> </w:delText>
          </w:r>
          <w:r w:rsidR="007621A8" w:rsidRPr="00DA634A" w:rsidDel="00206874">
            <w:rPr>
              <w:rFonts w:ascii="Times New Roman" w:hAnsi="Times New Roman" w:cs="Times New Roman"/>
              <w:sz w:val="24"/>
              <w:szCs w:val="24"/>
            </w:rPr>
            <w:delText>(Haviv &amp; Ravner, 2021)</w:delText>
          </w:r>
          <w:r w:rsidR="007621A8" w:rsidDel="00206874">
            <w:rPr>
              <w:rFonts w:ascii="Times New Roman" w:hAnsi="Times New Roman" w:cs="Times New Roman"/>
              <w:sz w:val="24"/>
              <w:szCs w:val="24"/>
            </w:rPr>
            <w:delText>,</w:delText>
          </w:r>
          <w:r w:rsidR="00DA397E" w:rsidRPr="00DA397E" w:rsidDel="00206874">
            <w:rPr>
              <w:rFonts w:ascii="Times New Roman" w:hAnsi="Times New Roman" w:cs="Times New Roman"/>
              <w:sz w:val="24"/>
              <w:szCs w:val="24"/>
            </w:rPr>
            <w:delText>Queueing theory</w:delText>
          </w:r>
          <w:r w:rsidR="00DA397E" w:rsidDel="00206874">
            <w:rPr>
              <w:rFonts w:ascii="Times New Roman" w:hAnsi="Times New Roman" w:cs="Times New Roman"/>
              <w:sz w:val="24"/>
              <w:szCs w:val="24"/>
            </w:rPr>
            <w:delText xml:space="preserve"> </w:delText>
          </w:r>
          <w:r w:rsidR="00DA397E" w:rsidRPr="00DA634A" w:rsidDel="00206874">
            <w:rPr>
              <w:rFonts w:ascii="Times New Roman" w:hAnsi="Times New Roman" w:cs="Times New Roman"/>
              <w:sz w:val="24"/>
              <w:szCs w:val="24"/>
            </w:rPr>
            <w:delText>(Haviv &amp; Ravner, 2021)</w:delText>
          </w:r>
        </w:del>
      </w:ins>
      <w:del w:id="1290" w:author="Autho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provides</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tools</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for</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the</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analysis</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of</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the</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waiting</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times</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and associated</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costs.</w:delText>
        </w:r>
      </w:del>
      <w:ins w:id="1291" w:author="Author">
        <w:del w:id="1292" w:author="Author">
          <w:r w:rsidR="00C01983" w:rsidRPr="00737F7A" w:rsidDel="00206874">
            <w:rPr>
              <w:rFonts w:ascii="Times New Roman" w:hAnsi="Times New Roman" w:cs="Times New Roman"/>
              <w:sz w:val="24"/>
              <w:szCs w:val="24"/>
            </w:rPr>
            <w:delText xml:space="preserve"> </w:delText>
          </w:r>
        </w:del>
      </w:ins>
      <w:del w:id="1293" w:author="Author">
        <w:r w:rsidR="002A4578" w:rsidRPr="00737F7A" w:rsidDel="00206874">
          <w:rPr>
            <w:rFonts w:ascii="Times New Roman" w:hAnsi="Times New Roman" w:cs="Times New Roman"/>
            <w:sz w:val="24"/>
            <w:szCs w:val="24"/>
          </w:rPr>
          <w:delText>If</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customers</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have</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the</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option</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of</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deciding</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when</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to</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join</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the</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queue,</w:delText>
        </w:r>
        <w:r w:rsidR="002A423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they will</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face</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a</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decision</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dilemma</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of</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when</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to</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arrive.</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The</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level</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of</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congestion</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one</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suffers</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from depends</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on</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others,</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behavior</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and</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not</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only</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that</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of</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the</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individual</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under</w:delText>
        </w:r>
        <w:r w:rsidR="00B8246F"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consideration. This</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fact</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leads</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customers</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to</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make</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strategic</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decisions</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regarding</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their</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time</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of</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arrival.</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In addition,</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multiple</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decision</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makers</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that</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affect</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each</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other’s</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expected</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congestion</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call</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for non</w:delText>
        </w:r>
      </w:del>
      <w:ins w:id="1294" w:author="Author">
        <w:del w:id="1295" w:author="Author">
          <w:r w:rsidR="00C01983" w:rsidRPr="00737F7A" w:rsidDel="00206874">
            <w:rPr>
              <w:rFonts w:ascii="Times New Roman" w:hAnsi="Times New Roman" w:cs="Times New Roman"/>
              <w:sz w:val="24"/>
              <w:szCs w:val="24"/>
            </w:rPr>
            <w:delText xml:space="preserve"> </w:delText>
          </w:r>
        </w:del>
      </w:ins>
      <w:del w:id="1296" w:author="Author">
        <w:r w:rsidR="002A4578" w:rsidRPr="00737F7A" w:rsidDel="00206874">
          <w:rPr>
            <w:rFonts w:ascii="Times New Roman" w:hAnsi="Times New Roman" w:cs="Times New Roman"/>
            <w:sz w:val="24"/>
            <w:szCs w:val="24"/>
          </w:rPr>
          <w:delText>cooperative</w:delText>
        </w:r>
      </w:del>
      <w:ins w:id="1297" w:author="Author">
        <w:del w:id="1298" w:author="Author">
          <w:r w:rsidR="00D654B0" w:rsidRPr="00737F7A" w:rsidDel="00206874">
            <w:rPr>
              <w:rFonts w:ascii="Times New Roman" w:hAnsi="Times New Roman" w:cs="Times New Roman"/>
              <w:sz w:val="24"/>
              <w:szCs w:val="24"/>
            </w:rPr>
            <w:delText>non-cooperative</w:delText>
          </w:r>
          <w:r w:rsidR="00C01983" w:rsidRPr="00737F7A" w:rsidDel="00206874">
            <w:rPr>
              <w:rFonts w:ascii="Times New Roman" w:hAnsi="Times New Roman" w:cs="Times New Roman"/>
              <w:sz w:val="24"/>
              <w:szCs w:val="24"/>
            </w:rPr>
            <w:delText xml:space="preserve"> </w:delText>
          </w:r>
        </w:del>
      </w:ins>
      <w:del w:id="1299" w:author="Author">
        <w:r w:rsidR="002A4578" w:rsidRPr="00737F7A" w:rsidDel="00206874">
          <w:rPr>
            <w:rFonts w:ascii="Times New Roman" w:hAnsi="Times New Roman" w:cs="Times New Roman"/>
            <w:sz w:val="24"/>
            <w:szCs w:val="24"/>
          </w:rPr>
          <w:delText>game-theoretical</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analysis</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of</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this</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strategic</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interaction.</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This</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common daily</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scenario</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has</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prompted</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a</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research</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stream</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pioneered</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by</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the</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?/M/1model</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of</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Glazer and</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Hassin(EurJOperRes13(2):146–150,1983)</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that</w:delText>
        </w:r>
        <w:r w:rsidR="00AD67B8"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first</w:delText>
        </w:r>
        <w:r w:rsidR="002F40F2"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characterized</w:delText>
        </w:r>
        <w:r w:rsidR="002F40F2"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an</w:delText>
        </w:r>
        <w:r w:rsidR="002F40F2"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arrival process</w:delText>
        </w:r>
        <w:r w:rsidR="002F40F2"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to</w:delText>
        </w:r>
        <w:r w:rsidR="002F40F2"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a</w:delText>
        </w:r>
        <w:r w:rsidR="002F40F2"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queue</w:delText>
        </w:r>
        <w:r w:rsidR="002F40F2"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as</w:delText>
        </w:r>
        <w:r w:rsidR="002F40F2"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a</w:delText>
        </w:r>
        <w:r w:rsidR="002F40F2"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Nash</w:delText>
        </w:r>
        <w:r w:rsidR="002F40F2"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equilibrium</w:delText>
        </w:r>
        <w:r w:rsidR="002F40F2"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solutiono</w:delText>
        </w:r>
        <w:r w:rsidR="002F40F2" w:rsidRPr="00737F7A" w:rsidDel="00206874">
          <w:rPr>
            <w:rFonts w:ascii="Times New Roman" w:hAnsi="Times New Roman" w:cs="Times New Roman"/>
            <w:sz w:val="24"/>
            <w:szCs w:val="24"/>
          </w:rPr>
          <w:delText>solution o</w:delText>
        </w:r>
        <w:r w:rsidR="002A4578" w:rsidRPr="00737F7A" w:rsidDel="00206874">
          <w:rPr>
            <w:rFonts w:ascii="Times New Roman" w:hAnsi="Times New Roman" w:cs="Times New Roman"/>
            <w:sz w:val="24"/>
            <w:szCs w:val="24"/>
          </w:rPr>
          <w:delText>f</w:delText>
        </w:r>
        <w:r w:rsidR="002F40F2"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a</w:delText>
        </w:r>
        <w:r w:rsidR="002F40F2"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game.</w:delText>
        </w:r>
        <w:r w:rsidR="002B4E2B"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This</w:delText>
        </w:r>
        <w:r w:rsidR="002B4E2B"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survey</w:delText>
        </w:r>
        <w:r w:rsidR="002B4E2B"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provides</w:delText>
        </w:r>
        <w:r w:rsidR="002B4E2B"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an overview</w:delText>
        </w:r>
        <w:r w:rsidR="00C24B9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of</w:delText>
        </w:r>
        <w:r w:rsidR="00C24B9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the</w:delText>
        </w:r>
        <w:r w:rsidR="00C24B9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main</w:delText>
        </w:r>
        <w:r w:rsidR="00C24B9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results</w:delText>
        </w:r>
        <w:r w:rsidR="00C24B9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and</w:delText>
        </w:r>
        <w:r w:rsidR="00C24B9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developments</w:delText>
        </w:r>
        <w:r w:rsidR="00C24B9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in</w:delText>
        </w:r>
        <w:r w:rsidR="00C24B9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the</w:delText>
        </w:r>
        <w:r w:rsidR="00C24B9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literature</w:delText>
        </w:r>
        <w:r w:rsidR="00C24B9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on</w:delText>
        </w:r>
        <w:r w:rsidR="00C24B9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queueing</w:delText>
        </w:r>
        <w:r w:rsidR="00C24B9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systems with</w:delText>
        </w:r>
        <w:r w:rsidR="00C24B9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strategic</w:delText>
        </w:r>
        <w:r w:rsidR="00C24B9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timing</w:delText>
        </w:r>
        <w:r w:rsidR="00C24B9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of</w:delText>
        </w:r>
        <w:r w:rsidR="00C24B94" w:rsidRPr="00737F7A" w:rsidDel="00206874">
          <w:rPr>
            <w:rFonts w:ascii="Times New Roman" w:hAnsi="Times New Roman" w:cs="Times New Roman"/>
            <w:sz w:val="24"/>
            <w:szCs w:val="24"/>
          </w:rPr>
          <w:delText xml:space="preserve"> </w:delText>
        </w:r>
        <w:r w:rsidR="002A4578" w:rsidRPr="00737F7A" w:rsidDel="00206874">
          <w:rPr>
            <w:rFonts w:ascii="Times New Roman" w:hAnsi="Times New Roman" w:cs="Times New Roman"/>
            <w:sz w:val="24"/>
            <w:szCs w:val="24"/>
          </w:rPr>
          <w:delText>arrivals</w:delText>
        </w:r>
        <w:r w:rsidR="00133807" w:rsidRPr="00737F7A" w:rsidDel="00206874">
          <w:rPr>
            <w:rFonts w:ascii="Times New Roman" w:hAnsi="Times New Roman" w:cs="Times New Roman"/>
            <w:sz w:val="24"/>
            <w:szCs w:val="24"/>
          </w:rPr>
          <w:delText xml:space="preserve"> (Haviv &amp; Ravner, 2021)</w:delText>
        </w:r>
        <w:r w:rsidR="002A4578" w:rsidRPr="00737F7A" w:rsidDel="00206874">
          <w:rPr>
            <w:rFonts w:ascii="Times New Roman" w:hAnsi="Times New Roman" w:cs="Times New Roman"/>
            <w:sz w:val="24"/>
            <w:szCs w:val="24"/>
          </w:rPr>
          <w:delText>.</w:delText>
        </w:r>
      </w:del>
    </w:p>
    <w:p w14:paraId="54BA9FA2" w14:textId="46F27C33" w:rsidR="000A2FA9" w:rsidRPr="000F1AB2" w:rsidDel="00206874" w:rsidRDefault="000A2FA9">
      <w:pPr>
        <w:pStyle w:val="NormalWeb"/>
        <w:spacing w:line="480" w:lineRule="auto"/>
        <w:ind w:firstLine="720"/>
        <w:jc w:val="both"/>
        <w:rPr>
          <w:ins w:id="1300" w:author="Author"/>
          <w:del w:id="1301" w:author="Author"/>
        </w:rPr>
        <w:pPrChange w:id="1302" w:author="Author">
          <w:pPr>
            <w:pStyle w:val="NormalWeb"/>
            <w:spacing w:line="480" w:lineRule="auto"/>
            <w:jc w:val="both"/>
          </w:pPr>
        </w:pPrChange>
      </w:pPr>
      <w:ins w:id="1303" w:author="Author">
        <w:del w:id="1304" w:author="Author">
          <w:r w:rsidRPr="000F1AB2" w:rsidDel="00206874">
            <w:delText xml:space="preserve">A model for strategic customer arrivals to a queueing system that offers priority service levels. Customers select both their arrival time and the priority level to join, trading off the cost of waiting before service begins vs. the cost of obtaining higher priority service. </w:delText>
          </w:r>
        </w:del>
      </w:ins>
    </w:p>
    <w:p w14:paraId="168AEC03" w14:textId="268B03D8" w:rsidR="000A2FA9" w:rsidRPr="000F1AB2" w:rsidDel="00206874" w:rsidRDefault="000A2FA9">
      <w:pPr>
        <w:pStyle w:val="NormalWeb"/>
        <w:spacing w:line="480" w:lineRule="auto"/>
        <w:ind w:firstLine="720"/>
        <w:jc w:val="both"/>
        <w:rPr>
          <w:ins w:id="1305" w:author="Author"/>
          <w:del w:id="1306" w:author="Author"/>
        </w:rPr>
        <w:pPrChange w:id="1307" w:author="Author">
          <w:pPr>
            <w:pStyle w:val="NormalWeb"/>
            <w:spacing w:before="0" w:beforeAutospacing="0" w:after="0" w:afterAutospacing="0" w:line="480" w:lineRule="auto"/>
            <w:jc w:val="both"/>
          </w:pPr>
        </w:pPrChange>
      </w:pPr>
      <w:ins w:id="1308" w:author="Author">
        <w:del w:id="1309" w:author="Author">
          <w:r w:rsidRPr="000F1AB2" w:rsidDel="00206874">
            <w:delText>Strategic customer choices lead to self-organization into priority classes. The numerical results suggest that a few priority levels extract most of the revenue benefits. Limitations are the stylized model with simplified cost functions. Extensions could consider more general cost functions and incorporate psychology and bounded rationality in decision making. Overall, it's an interesting model that yields economic and operational insights into designing priority queueing systems (Talak et al., 2019b).</w:delText>
          </w:r>
        </w:del>
      </w:ins>
    </w:p>
    <w:p w14:paraId="74D3222F" w14:textId="3E1F371B" w:rsidR="000A2FA9" w:rsidRPr="00206874" w:rsidDel="00206874" w:rsidRDefault="000A2FA9">
      <w:pPr>
        <w:jc w:val="both"/>
        <w:rPr>
          <w:del w:id="1310" w:author="Author"/>
          <w:rFonts w:ascii="Times New Roman" w:hAnsi="Times New Roman" w:cs="Times New Roman"/>
          <w:sz w:val="24"/>
          <w:szCs w:val="24"/>
        </w:rPr>
        <w:pPrChange w:id="1311" w:author="Author">
          <w:pPr>
            <w:ind w:firstLine="0"/>
          </w:pPr>
        </w:pPrChange>
      </w:pPr>
    </w:p>
    <w:p w14:paraId="4726EF54" w14:textId="4E108A37" w:rsidR="00FD67BC" w:rsidRPr="00206874" w:rsidDel="00206874" w:rsidRDefault="00FD67BC">
      <w:pPr>
        <w:ind w:firstLine="0"/>
        <w:jc w:val="both"/>
        <w:rPr>
          <w:del w:id="1312" w:author="Author"/>
          <w:rFonts w:ascii="Times New Roman" w:hAnsi="Times New Roman" w:cs="Times New Roman"/>
          <w:sz w:val="24"/>
          <w:szCs w:val="24"/>
        </w:rPr>
        <w:pPrChange w:id="1313" w:author="Author">
          <w:pPr>
            <w:ind w:firstLine="0"/>
          </w:pPr>
        </w:pPrChange>
      </w:pPr>
      <w:del w:id="1314" w:author="Author">
        <w:r w:rsidRPr="00206874" w:rsidDel="00206874">
          <w:rPr>
            <w:rFonts w:ascii="Times New Roman" w:hAnsi="Times New Roman" w:cs="Times New Roman"/>
            <w:sz w:val="24"/>
            <w:szCs w:val="24"/>
          </w:rPr>
          <w:delText>References</w:delText>
        </w:r>
      </w:del>
    </w:p>
    <w:p w14:paraId="634DC0A4" w14:textId="142ECCC1" w:rsidR="00133807" w:rsidRPr="00F354D7" w:rsidDel="00206874" w:rsidRDefault="00133807">
      <w:pPr>
        <w:ind w:firstLine="0"/>
        <w:jc w:val="both"/>
        <w:rPr>
          <w:ins w:id="1315" w:author="Author"/>
          <w:del w:id="1316" w:author="Author"/>
        </w:rPr>
        <w:pPrChange w:id="1317" w:author="Author">
          <w:pPr>
            <w:pStyle w:val="NormalWeb"/>
            <w:spacing w:before="0" w:beforeAutospacing="0" w:after="0" w:afterAutospacing="0" w:line="480" w:lineRule="auto"/>
            <w:ind w:left="720" w:hanging="720"/>
          </w:pPr>
        </w:pPrChange>
      </w:pPr>
      <w:del w:id="1318" w:author="Author">
        <w:r w:rsidRPr="000F1AB2" w:rsidDel="00206874">
          <w:rPr>
            <w:rFonts w:ascii="Times New Roman" w:hAnsi="Times New Roman" w:cs="Times New Roman"/>
            <w:sz w:val="24"/>
            <w:szCs w:val="24"/>
            <w:rPrChange w:id="1319" w:author="Author">
              <w:rPr/>
            </w:rPrChange>
          </w:rPr>
          <w:delText xml:space="preserve">Haviv, M., &amp; Ravner, L. (2021). A survey of queueing systems with strategic timing of arrivals. </w:delText>
        </w:r>
        <w:r w:rsidRPr="000F1AB2" w:rsidDel="00206874">
          <w:rPr>
            <w:rFonts w:ascii="Times New Roman" w:hAnsi="Times New Roman" w:cs="Times New Roman"/>
            <w:i/>
            <w:iCs/>
            <w:sz w:val="24"/>
            <w:szCs w:val="24"/>
            <w:rPrChange w:id="1320" w:author="Author">
              <w:rPr>
                <w:i/>
                <w:iCs/>
              </w:rPr>
            </w:rPrChange>
          </w:rPr>
          <w:delText>Queueing Systems</w:delText>
        </w:r>
        <w:r w:rsidRPr="000F1AB2" w:rsidDel="00206874">
          <w:rPr>
            <w:rFonts w:ascii="Times New Roman" w:hAnsi="Times New Roman" w:cs="Times New Roman"/>
            <w:sz w:val="24"/>
            <w:szCs w:val="24"/>
            <w:rPrChange w:id="1321" w:author="Author">
              <w:rPr/>
            </w:rPrChange>
          </w:rPr>
          <w:delText xml:space="preserve">, </w:delText>
        </w:r>
        <w:r w:rsidRPr="000F1AB2" w:rsidDel="00206874">
          <w:rPr>
            <w:rFonts w:ascii="Times New Roman" w:hAnsi="Times New Roman" w:cs="Times New Roman"/>
            <w:i/>
            <w:iCs/>
            <w:sz w:val="24"/>
            <w:szCs w:val="24"/>
            <w:rPrChange w:id="1322" w:author="Author">
              <w:rPr>
                <w:i/>
                <w:iCs/>
              </w:rPr>
            </w:rPrChange>
          </w:rPr>
          <w:delText>99</w:delText>
        </w:r>
        <w:r w:rsidRPr="000F1AB2" w:rsidDel="00206874">
          <w:rPr>
            <w:rFonts w:ascii="Times New Roman" w:hAnsi="Times New Roman" w:cs="Times New Roman"/>
            <w:sz w:val="24"/>
            <w:szCs w:val="24"/>
            <w:rPrChange w:id="1323" w:author="Author">
              <w:rPr/>
            </w:rPrChange>
          </w:rPr>
          <w:delText xml:space="preserve">(1–2), 163–198. </w:delText>
        </w:r>
        <w:r w:rsidRPr="000F1AB2" w:rsidDel="00206874">
          <w:fldChar w:fldCharType="begin"/>
        </w:r>
        <w:r w:rsidRPr="000F1AB2" w:rsidDel="00206874">
          <w:rPr>
            <w:rFonts w:ascii="Times New Roman" w:hAnsi="Times New Roman" w:cs="Times New Roman"/>
            <w:sz w:val="24"/>
            <w:szCs w:val="24"/>
            <w:rPrChange w:id="1324" w:author="Author">
              <w:rPr/>
            </w:rPrChange>
          </w:rPr>
          <w:delInstrText>HYPERLINK "https://doi.org/10.1007/s11134-021-09717-8"</w:delInstrText>
        </w:r>
        <w:r w:rsidRPr="000F1AB2" w:rsidDel="00206874">
          <w:rPr>
            <w:rPrChange w:id="1325" w:author="Author">
              <w:rPr>
                <w:rStyle w:val="Hyperlink"/>
              </w:rPr>
            </w:rPrChange>
          </w:rPr>
          <w:fldChar w:fldCharType="separate"/>
        </w:r>
        <w:r w:rsidRPr="000F1AB2" w:rsidDel="00206874">
          <w:rPr>
            <w:rStyle w:val="Hyperlink"/>
            <w:rFonts w:ascii="Times New Roman" w:hAnsi="Times New Roman" w:cs="Times New Roman"/>
            <w:sz w:val="24"/>
            <w:szCs w:val="24"/>
            <w:rPrChange w:id="1326" w:author="Author">
              <w:rPr>
                <w:rStyle w:val="Hyperlink"/>
              </w:rPr>
            </w:rPrChange>
          </w:rPr>
          <w:delText>https://doi.org/10.1007/s11134-021-09717-8</w:delText>
        </w:r>
        <w:r w:rsidRPr="000F1AB2" w:rsidDel="00206874">
          <w:rPr>
            <w:rStyle w:val="Hyperlink"/>
            <w:rFonts w:ascii="Times New Roman" w:hAnsi="Times New Roman" w:cs="Times New Roman"/>
            <w:sz w:val="24"/>
            <w:szCs w:val="24"/>
            <w:rPrChange w:id="1327" w:author="Author">
              <w:rPr>
                <w:rStyle w:val="Hyperlink"/>
              </w:rPr>
            </w:rPrChange>
          </w:rPr>
          <w:fldChar w:fldCharType="end"/>
        </w:r>
      </w:del>
    </w:p>
    <w:p w14:paraId="03DB5532" w14:textId="5CBEF6FD" w:rsidR="00262779" w:rsidRPr="00F354D7" w:rsidDel="00206874" w:rsidRDefault="00262779">
      <w:pPr>
        <w:ind w:firstLine="0"/>
        <w:jc w:val="both"/>
        <w:rPr>
          <w:ins w:id="1328" w:author="Author"/>
          <w:del w:id="1329" w:author="Author"/>
        </w:rPr>
        <w:pPrChange w:id="1330" w:author="Author">
          <w:pPr>
            <w:pStyle w:val="NormalWeb"/>
            <w:spacing w:before="0" w:beforeAutospacing="0" w:after="0" w:afterAutospacing="0" w:line="480" w:lineRule="auto"/>
          </w:pPr>
        </w:pPrChange>
      </w:pPr>
      <w:ins w:id="1331" w:author="Author">
        <w:del w:id="1332" w:author="Author">
          <w:r w:rsidRPr="000F1AB2" w:rsidDel="00206874">
            <w:rPr>
              <w:rFonts w:ascii="Times New Roman" w:hAnsi="Times New Roman" w:cs="Times New Roman"/>
              <w:sz w:val="24"/>
              <w:szCs w:val="24"/>
              <w:rPrChange w:id="1333" w:author="Author">
                <w:rPr/>
              </w:rPrChange>
            </w:rPr>
            <w:delText>Baggage systems are an important indicator of the airport’s service quality. It is considered as one of the most important key performance indicators. Inefficient baggage handling systems lead to passenger and airline dissatisfaction. This reduces the preferability of the airport operator. In addition, the competition between airports, which is becoming more fierce</w:delText>
          </w:r>
          <w:r w:rsidR="005D5F4B" w:rsidRPr="000F1AB2" w:rsidDel="00206874">
            <w:rPr>
              <w:rFonts w:ascii="Times New Roman" w:hAnsi="Times New Roman" w:cs="Times New Roman"/>
              <w:sz w:val="24"/>
              <w:szCs w:val="24"/>
              <w:rPrChange w:id="1334" w:author="Author">
                <w:rPr/>
              </w:rPrChange>
            </w:rPr>
            <w:delText>fiercer</w:delText>
          </w:r>
          <w:r w:rsidRPr="000F1AB2" w:rsidDel="00206874">
            <w:rPr>
              <w:rFonts w:ascii="Times New Roman" w:hAnsi="Times New Roman" w:cs="Times New Roman"/>
              <w:sz w:val="24"/>
              <w:szCs w:val="24"/>
              <w:rPrChange w:id="1335" w:author="Author">
                <w:rPr/>
              </w:rPrChange>
            </w:rPr>
            <w:delText xml:space="preserve"> day-by-day, for passengers and airlines also makes service quality an important factor. Using fast transfer baggage systems for transfer, outbound or inbound baggage attracts new airlines to the airport as a destination or hub and motivates passengers. It offers an attraction to use the same airport in the future (International Airport Review, 2022).</w:delText>
          </w:r>
          <w:r w:rsidR="00C23346" w:rsidRPr="000F1AB2" w:rsidDel="00206874">
            <w:rPr>
              <w:rFonts w:ascii="Times New Roman" w:hAnsi="Times New Roman" w:cs="Times New Roman"/>
              <w:sz w:val="24"/>
              <w:szCs w:val="24"/>
              <w:rPrChange w:id="1336" w:author="Author">
                <w:rPr/>
              </w:rPrChange>
            </w:rPr>
            <w:delText xml:space="preserve"> </w:delText>
          </w:r>
        </w:del>
      </w:ins>
    </w:p>
    <w:p w14:paraId="10600707" w14:textId="25162712" w:rsidR="00262779" w:rsidRPr="000F1AB2" w:rsidDel="00206874" w:rsidRDefault="00262779">
      <w:pPr>
        <w:pStyle w:val="NormalWeb"/>
        <w:spacing w:before="0" w:beforeAutospacing="0" w:after="0" w:afterAutospacing="0" w:line="480" w:lineRule="auto"/>
        <w:ind w:left="720" w:hanging="720"/>
        <w:jc w:val="both"/>
        <w:rPr>
          <w:ins w:id="1337" w:author="Author"/>
          <w:del w:id="1338" w:author="Author"/>
        </w:rPr>
        <w:pPrChange w:id="1339" w:author="Author">
          <w:pPr>
            <w:pStyle w:val="NormalWeb"/>
            <w:spacing w:before="0" w:beforeAutospacing="0" w:after="0" w:afterAutospacing="0" w:line="480" w:lineRule="auto"/>
            <w:ind w:left="720" w:hanging="720"/>
          </w:pPr>
        </w:pPrChange>
      </w:pPr>
    </w:p>
    <w:p w14:paraId="4EFA634B" w14:textId="5A5291D4" w:rsidR="00262779" w:rsidRPr="000F1AB2" w:rsidDel="00206874" w:rsidRDefault="00262779">
      <w:pPr>
        <w:pStyle w:val="NormalWeb"/>
        <w:spacing w:before="0" w:beforeAutospacing="0" w:after="0" w:afterAutospacing="0" w:line="480" w:lineRule="auto"/>
        <w:ind w:left="720" w:hanging="720"/>
        <w:jc w:val="both"/>
        <w:rPr>
          <w:ins w:id="1340" w:author="Author"/>
          <w:del w:id="1341" w:author="Author"/>
        </w:rPr>
        <w:pPrChange w:id="1342" w:author="Author">
          <w:pPr>
            <w:pStyle w:val="NormalWeb"/>
            <w:spacing w:before="0" w:beforeAutospacing="0" w:after="0" w:afterAutospacing="0" w:line="480" w:lineRule="auto"/>
            <w:ind w:left="720" w:hanging="720"/>
          </w:pPr>
        </w:pPrChange>
      </w:pPr>
      <w:ins w:id="1343" w:author="Author">
        <w:del w:id="1344" w:author="Author">
          <w:r w:rsidRPr="000F1AB2" w:rsidDel="00206874">
            <w:delText xml:space="preserve">International Airport Review. (2022, March 1). </w:delText>
          </w:r>
          <w:r w:rsidRPr="000F1AB2" w:rsidDel="00206874">
            <w:rPr>
              <w:i/>
              <w:iCs/>
            </w:rPr>
            <w:delText>The importance of baggage handling systems in winning passengers and airlines</w:delText>
          </w:r>
          <w:r w:rsidRPr="000F1AB2" w:rsidDel="00206874">
            <w:delText xml:space="preserve">. </w:delText>
          </w:r>
          <w:r w:rsidRPr="00F354D7" w:rsidDel="00206874">
            <w:fldChar w:fldCharType="begin"/>
          </w:r>
          <w:r w:rsidRPr="000F1AB2" w:rsidDel="00206874">
            <w:delInstrText>HYPERLINK "https://www.internationalairportreview.com/article/164476/the-importance-of-baggage-handling-systems-in-winning-passengers-and-airlines/"</w:delInstrText>
          </w:r>
          <w:r w:rsidRPr="00F354D7" w:rsidDel="00206874">
            <w:fldChar w:fldCharType="separate"/>
          </w:r>
          <w:r w:rsidRPr="000F1AB2" w:rsidDel="00206874">
            <w:rPr>
              <w:rStyle w:val="Hyperlink"/>
            </w:rPr>
            <w:delText>https://www.internationalairportreview.com/article/164476/the-importance-of-baggage-handling-systems-in-winning-passengers-and-airlines/</w:delText>
          </w:r>
          <w:r w:rsidRPr="00F354D7" w:rsidDel="00206874">
            <w:fldChar w:fldCharType="end"/>
          </w:r>
        </w:del>
      </w:ins>
    </w:p>
    <w:p w14:paraId="5031FBC6" w14:textId="2CB15958" w:rsidR="00EE2016" w:rsidRPr="000F1AB2" w:rsidDel="00206874" w:rsidRDefault="00EE2016">
      <w:pPr>
        <w:pStyle w:val="NormalWeb"/>
        <w:spacing w:before="0" w:beforeAutospacing="0" w:after="0" w:afterAutospacing="0" w:line="480" w:lineRule="auto"/>
        <w:ind w:left="720" w:hanging="720"/>
        <w:jc w:val="both"/>
        <w:rPr>
          <w:ins w:id="1345" w:author="Author"/>
          <w:del w:id="1346" w:author="Author"/>
        </w:rPr>
        <w:pPrChange w:id="1347" w:author="Author">
          <w:pPr>
            <w:pStyle w:val="NormalWeb"/>
            <w:spacing w:before="0" w:beforeAutospacing="0" w:after="0" w:afterAutospacing="0" w:line="480" w:lineRule="auto"/>
            <w:ind w:left="720" w:hanging="720"/>
          </w:pPr>
        </w:pPrChange>
      </w:pPr>
    </w:p>
    <w:p w14:paraId="7F4ED65F" w14:textId="0E237C70" w:rsidR="00A44FB0" w:rsidRPr="001C1F4D" w:rsidDel="00206874" w:rsidRDefault="009531E4">
      <w:pPr>
        <w:ind w:firstLine="0"/>
        <w:jc w:val="both"/>
        <w:rPr>
          <w:ins w:id="1348" w:author="Author"/>
          <w:del w:id="1349" w:author="Author"/>
        </w:rPr>
        <w:pPrChange w:id="1350" w:author="Author">
          <w:pPr>
            <w:pStyle w:val="NormalWeb"/>
            <w:spacing w:before="0" w:beforeAutospacing="0" w:after="0" w:afterAutospacing="0" w:line="480" w:lineRule="auto"/>
            <w:ind w:left="720" w:hanging="720"/>
          </w:pPr>
        </w:pPrChange>
      </w:pPr>
      <w:ins w:id="1351" w:author="Author">
        <w:del w:id="1352" w:author="Author">
          <w:r w:rsidRPr="000F1AB2" w:rsidDel="00206874">
            <w:rPr>
              <w:rFonts w:ascii="Times New Roman" w:hAnsi="Times New Roman" w:cs="Times New Roman"/>
              <w:sz w:val="24"/>
              <w:szCs w:val="24"/>
              <w:rPrChange w:id="1353" w:author="Author">
                <w:rPr/>
              </w:rPrChange>
            </w:rPr>
            <w:delText>Nearly 220,000 bags were “mishandled” by U.S. airlines in April 2022, meaning they were lost, damaged, delayed or stolen, according to the most recent data published by the U.S. Department of Transportation</w:delText>
          </w:r>
          <w:r w:rsidR="007E4105" w:rsidRPr="000F1AB2" w:rsidDel="00206874">
            <w:rPr>
              <w:rFonts w:ascii="Times New Roman" w:hAnsi="Times New Roman" w:cs="Times New Roman"/>
              <w:sz w:val="24"/>
              <w:szCs w:val="24"/>
              <w:rPrChange w:id="1354" w:author="Author">
                <w:rPr/>
              </w:rPrChange>
            </w:rPr>
            <w:delText xml:space="preserve"> (Iacurci, 2022)</w:delText>
          </w:r>
          <w:r w:rsidRPr="000F1AB2" w:rsidDel="00206874">
            <w:rPr>
              <w:rFonts w:ascii="Times New Roman" w:hAnsi="Times New Roman" w:cs="Times New Roman"/>
              <w:sz w:val="24"/>
              <w:szCs w:val="24"/>
              <w:rPrChange w:id="1355" w:author="Author">
                <w:rPr/>
              </w:rPrChange>
            </w:rPr>
            <w:delText>.</w:delText>
          </w:r>
          <w:r w:rsidR="00C23346" w:rsidRPr="000F1AB2" w:rsidDel="00206874">
            <w:rPr>
              <w:rFonts w:ascii="Times New Roman" w:hAnsi="Times New Roman" w:cs="Times New Roman"/>
              <w:sz w:val="24"/>
              <w:szCs w:val="24"/>
              <w:rPrChange w:id="1356" w:author="Author">
                <w:rPr/>
              </w:rPrChange>
            </w:rPr>
            <w:delText xml:space="preserve"> </w:delText>
          </w:r>
        </w:del>
      </w:ins>
    </w:p>
    <w:p w14:paraId="2D0E1721" w14:textId="0D910D2E" w:rsidR="003641F0" w:rsidRPr="001C1F4D" w:rsidDel="00206874" w:rsidRDefault="003641F0">
      <w:pPr>
        <w:ind w:firstLine="0"/>
        <w:jc w:val="both"/>
        <w:rPr>
          <w:ins w:id="1357" w:author="Author"/>
          <w:del w:id="1358" w:author="Author"/>
        </w:rPr>
        <w:pPrChange w:id="1359" w:author="Author">
          <w:pPr>
            <w:pStyle w:val="NormalWeb"/>
            <w:spacing w:before="0" w:beforeAutospacing="0" w:after="0" w:afterAutospacing="0" w:line="480" w:lineRule="auto"/>
            <w:ind w:left="720" w:hanging="720"/>
          </w:pPr>
        </w:pPrChange>
      </w:pPr>
      <w:ins w:id="1360" w:author="Author">
        <w:del w:id="1361" w:author="Author">
          <w:r w:rsidRPr="000F1AB2" w:rsidDel="00206874">
            <w:rPr>
              <w:rFonts w:ascii="Times New Roman" w:hAnsi="Times New Roman" w:cs="Times New Roman"/>
              <w:sz w:val="24"/>
              <w:szCs w:val="24"/>
              <w:rPrChange w:id="1362" w:author="Author">
                <w:rPr/>
              </w:rPrChange>
            </w:rPr>
            <w:delText xml:space="preserve">Iacurci, G. (2022, July 19). Airlines are struggling with lost and delayed bags: What to know and how to pack if you’re traveling this summer. </w:delText>
          </w:r>
          <w:r w:rsidRPr="0091237F" w:rsidDel="00206874">
            <w:rPr>
              <w:rFonts w:ascii="Times New Roman" w:hAnsi="Times New Roman" w:cs="Times New Roman"/>
              <w:sz w:val="24"/>
              <w:szCs w:val="24"/>
              <w:rPrChange w:id="1363" w:author="Author">
                <w:rPr>
                  <w:i/>
                  <w:iCs/>
                </w:rPr>
              </w:rPrChange>
            </w:rPr>
            <w:delText>CNBC</w:delText>
          </w:r>
          <w:r w:rsidRPr="000F1AB2" w:rsidDel="00206874">
            <w:rPr>
              <w:rFonts w:ascii="Times New Roman" w:hAnsi="Times New Roman" w:cs="Times New Roman"/>
              <w:sz w:val="24"/>
              <w:szCs w:val="24"/>
              <w:rPrChange w:id="1364" w:author="Author">
                <w:rPr/>
              </w:rPrChange>
            </w:rPr>
            <w:delText xml:space="preserve">. </w:delText>
          </w:r>
          <w:r w:rsidRPr="000F1AB2" w:rsidDel="00206874">
            <w:rPr>
              <w:rFonts w:ascii="Times New Roman" w:hAnsi="Times New Roman" w:cs="Times New Roman"/>
              <w:sz w:val="24"/>
              <w:szCs w:val="24"/>
              <w:rPrChange w:id="1365" w:author="Author">
                <w:rPr/>
              </w:rPrChange>
            </w:rPr>
            <w:fldChar w:fldCharType="begin"/>
          </w:r>
          <w:r w:rsidRPr="000F1AB2" w:rsidDel="00206874">
            <w:rPr>
              <w:rFonts w:ascii="Times New Roman" w:hAnsi="Times New Roman" w:cs="Times New Roman"/>
              <w:sz w:val="24"/>
              <w:szCs w:val="24"/>
              <w:rPrChange w:id="1366" w:author="Author">
                <w:rPr/>
              </w:rPrChange>
            </w:rPr>
            <w:delInstrText>HYPERLINK "https://www.cnbc.com/2022/07/19/what-travelers-need-to-know-as-airlines-deal-with-lost-delayed-bags.html"</w:delInstrText>
          </w:r>
          <w:r w:rsidRPr="00B21D0D" w:rsidDel="00206874">
            <w:rPr>
              <w:rFonts w:ascii="Times New Roman" w:hAnsi="Times New Roman" w:cs="Times New Roman"/>
              <w:sz w:val="24"/>
              <w:szCs w:val="24"/>
            </w:rPr>
          </w:r>
          <w:r w:rsidRPr="000F1AB2" w:rsidDel="00206874">
            <w:rPr>
              <w:rFonts w:ascii="Times New Roman" w:hAnsi="Times New Roman" w:cs="Times New Roman"/>
              <w:sz w:val="24"/>
              <w:szCs w:val="24"/>
              <w:rPrChange w:id="1367" w:author="Author">
                <w:rPr/>
              </w:rPrChange>
            </w:rPr>
            <w:fldChar w:fldCharType="separate"/>
          </w:r>
          <w:r w:rsidRPr="0091237F" w:rsidDel="00206874">
            <w:rPr>
              <w:rPrChange w:id="1368" w:author="Author">
                <w:rPr>
                  <w:rStyle w:val="Hyperlink"/>
                </w:rPr>
              </w:rPrChange>
            </w:rPr>
            <w:delText>https://www.cnbc.com/2022/07/19/what-travelers-need-to-know-as-airlines-deal-with-lost-delayed-bags.html</w:delText>
          </w:r>
          <w:r w:rsidRPr="000F1AB2" w:rsidDel="00206874">
            <w:rPr>
              <w:rFonts w:ascii="Times New Roman" w:hAnsi="Times New Roman" w:cs="Times New Roman"/>
              <w:sz w:val="24"/>
              <w:szCs w:val="24"/>
              <w:rPrChange w:id="1369" w:author="Author">
                <w:rPr/>
              </w:rPrChange>
            </w:rPr>
            <w:fldChar w:fldCharType="end"/>
          </w:r>
        </w:del>
      </w:ins>
    </w:p>
    <w:p w14:paraId="2E6E869E" w14:textId="40A8DEF5" w:rsidR="003641F0" w:rsidRPr="001C1F4D" w:rsidDel="00206874" w:rsidRDefault="00D00CAC">
      <w:pPr>
        <w:jc w:val="both"/>
        <w:rPr>
          <w:ins w:id="1370" w:author="Author"/>
          <w:del w:id="1371" w:author="Author"/>
        </w:rPr>
        <w:pPrChange w:id="1372" w:author="Author">
          <w:pPr>
            <w:pStyle w:val="NormalWeb"/>
            <w:spacing w:before="0" w:beforeAutospacing="0" w:after="0" w:afterAutospacing="0" w:line="480" w:lineRule="auto"/>
            <w:ind w:left="720" w:hanging="720"/>
          </w:pPr>
        </w:pPrChange>
      </w:pPr>
      <w:ins w:id="1373" w:author="Author">
        <w:del w:id="1374" w:author="Author">
          <w:r w:rsidRPr="000F1AB2" w:rsidDel="00206874">
            <w:rPr>
              <w:rFonts w:ascii="Times New Roman" w:hAnsi="Times New Roman" w:cs="Times New Roman"/>
              <w:sz w:val="24"/>
              <w:szCs w:val="24"/>
              <w:rPrChange w:id="1375" w:author="Author">
                <w:rPr/>
              </w:rPrChange>
            </w:rPr>
            <w:delText>0.</w:delText>
          </w:r>
          <w:r w:rsidR="0066788C" w:rsidRPr="000F1AB2" w:rsidDel="00206874">
            <w:rPr>
              <w:rFonts w:ascii="Times New Roman" w:hAnsi="Times New Roman" w:cs="Times New Roman"/>
              <w:sz w:val="24"/>
              <w:szCs w:val="24"/>
              <w:rPrChange w:id="1376" w:author="Author">
                <w:rPr/>
              </w:rPrChange>
            </w:rPr>
            <w:delText xml:space="preserve">72 bags per hundred are mis handled in American Airlines </w:delText>
          </w:r>
          <w:r w:rsidR="002D6A04" w:rsidRPr="000F1AB2" w:rsidDel="00206874">
            <w:rPr>
              <w:rFonts w:ascii="Times New Roman" w:hAnsi="Times New Roman" w:cs="Times New Roman"/>
              <w:sz w:val="24"/>
              <w:szCs w:val="24"/>
              <w:rPrChange w:id="1377" w:author="Author">
                <w:rPr/>
              </w:rPrChange>
            </w:rPr>
            <w:delText>in April 2022</w:delText>
          </w:r>
          <w:r w:rsidR="00EE2016" w:rsidRPr="000F1AB2" w:rsidDel="00206874">
            <w:rPr>
              <w:rFonts w:ascii="Times New Roman" w:hAnsi="Times New Roman" w:cs="Times New Roman"/>
              <w:sz w:val="24"/>
              <w:szCs w:val="24"/>
              <w:rPrChange w:id="1378" w:author="Author">
                <w:rPr/>
              </w:rPrChange>
            </w:rPr>
            <w:delText xml:space="preserve"> (</w:delText>
          </w:r>
          <w:r w:rsidR="00EE2016" w:rsidRPr="0091237F" w:rsidDel="00206874">
            <w:rPr>
              <w:rFonts w:ascii="Times New Roman" w:hAnsi="Times New Roman" w:cs="Times New Roman"/>
              <w:sz w:val="24"/>
              <w:szCs w:val="24"/>
              <w:rPrChange w:id="1379" w:author="Author">
                <w:rPr>
                  <w:i/>
                  <w:iCs/>
                </w:rPr>
              </w:rPrChange>
            </w:rPr>
            <w:delText>Air Travel Consumer Reports for 2022</w:delText>
          </w:r>
          <w:r w:rsidR="00EE2016" w:rsidRPr="000F1AB2" w:rsidDel="00206874">
            <w:rPr>
              <w:rFonts w:ascii="Times New Roman" w:hAnsi="Times New Roman" w:cs="Times New Roman"/>
              <w:sz w:val="24"/>
              <w:szCs w:val="24"/>
              <w:rPrChange w:id="1380" w:author="Author">
                <w:rPr/>
              </w:rPrChange>
            </w:rPr>
            <w:delText>, n.d.).</w:delText>
          </w:r>
        </w:del>
      </w:ins>
    </w:p>
    <w:p w14:paraId="00CF4437" w14:textId="422D4B38" w:rsidR="00510A4E" w:rsidRPr="000F1AB2" w:rsidDel="00206874" w:rsidRDefault="00510A4E">
      <w:pPr>
        <w:pStyle w:val="NormalWeb"/>
        <w:spacing w:before="0" w:beforeAutospacing="0" w:after="0" w:afterAutospacing="0" w:line="480" w:lineRule="auto"/>
        <w:ind w:left="720" w:hanging="720"/>
        <w:jc w:val="both"/>
        <w:rPr>
          <w:ins w:id="1381" w:author="Author"/>
          <w:del w:id="1382" w:author="Author"/>
        </w:rPr>
        <w:pPrChange w:id="1383" w:author="Author">
          <w:pPr>
            <w:pStyle w:val="NormalWeb"/>
            <w:spacing w:before="0" w:beforeAutospacing="0" w:after="0" w:afterAutospacing="0" w:line="480" w:lineRule="auto"/>
            <w:ind w:left="720" w:hanging="720"/>
          </w:pPr>
        </w:pPrChange>
      </w:pPr>
      <w:ins w:id="1384" w:author="Author">
        <w:del w:id="1385" w:author="Author">
          <w:r w:rsidRPr="000F1AB2" w:rsidDel="00206874">
            <w:rPr>
              <w:i/>
              <w:iCs/>
            </w:rPr>
            <w:delText>Air Travel Consumer Reports for 2022</w:delText>
          </w:r>
          <w:r w:rsidRPr="000F1AB2" w:rsidDel="00206874">
            <w:delText xml:space="preserve">. (n.d.). US Department of Transportation. </w:delText>
          </w:r>
          <w:r w:rsidRPr="00F354D7" w:rsidDel="00206874">
            <w:fldChar w:fldCharType="begin"/>
          </w:r>
          <w:r w:rsidRPr="000F1AB2" w:rsidDel="00206874">
            <w:delInstrText>HYPERLINK "https://www.transportation.gov/individuals/aviation-consumer-protection/air-travel-consumer-reports-2022"</w:delInstrText>
          </w:r>
          <w:r w:rsidRPr="00F354D7" w:rsidDel="00206874">
            <w:fldChar w:fldCharType="separate"/>
          </w:r>
          <w:r w:rsidRPr="000F1AB2" w:rsidDel="00206874">
            <w:rPr>
              <w:rStyle w:val="Hyperlink"/>
            </w:rPr>
            <w:delText>https://www.transportation.gov/individuals/aviation-consumer-protection/air-travel-consumer-reports-2022</w:delText>
          </w:r>
          <w:r w:rsidRPr="00F354D7" w:rsidDel="00206874">
            <w:fldChar w:fldCharType="end"/>
          </w:r>
        </w:del>
      </w:ins>
    </w:p>
    <w:p w14:paraId="7F583632" w14:textId="5EAB717E" w:rsidR="00510A4E" w:rsidRPr="000F1AB2" w:rsidDel="00206874" w:rsidRDefault="00510A4E">
      <w:pPr>
        <w:pStyle w:val="NormalWeb"/>
        <w:spacing w:before="0" w:beforeAutospacing="0" w:after="0" w:afterAutospacing="0" w:line="480" w:lineRule="auto"/>
        <w:ind w:left="720" w:hanging="720"/>
        <w:jc w:val="both"/>
        <w:rPr>
          <w:ins w:id="1386" w:author="Author"/>
          <w:del w:id="1387" w:author="Author"/>
        </w:rPr>
        <w:pPrChange w:id="1388" w:author="Author">
          <w:pPr>
            <w:pStyle w:val="NormalWeb"/>
            <w:spacing w:before="0" w:beforeAutospacing="0" w:after="0" w:afterAutospacing="0" w:line="480" w:lineRule="auto"/>
            <w:ind w:left="720" w:hanging="720"/>
          </w:pPr>
        </w:pPrChange>
      </w:pPr>
    </w:p>
    <w:p w14:paraId="2A0812A4" w14:textId="722DD9EB" w:rsidR="0045579B" w:rsidRPr="000F1AB2" w:rsidDel="00206874" w:rsidRDefault="0045579B">
      <w:pPr>
        <w:ind w:firstLine="0"/>
        <w:jc w:val="both"/>
        <w:rPr>
          <w:ins w:id="1389" w:author="Author"/>
          <w:del w:id="1390" w:author="Author"/>
          <w:rFonts w:ascii="Times New Roman" w:eastAsia="Times New Roman" w:hAnsi="Times New Roman" w:cs="Times New Roman"/>
          <w:b/>
          <w:bCs/>
          <w:sz w:val="24"/>
          <w:szCs w:val="24"/>
        </w:rPr>
        <w:pPrChange w:id="1391" w:author="Author">
          <w:pPr>
            <w:ind w:firstLine="0"/>
          </w:pPr>
        </w:pPrChange>
      </w:pPr>
    </w:p>
    <w:p w14:paraId="5D0D0B76" w14:textId="088F85F7" w:rsidR="00910A8A" w:rsidRPr="000F1AB2" w:rsidDel="00206874" w:rsidRDefault="00910A8A">
      <w:pPr>
        <w:ind w:firstLine="0"/>
        <w:jc w:val="both"/>
        <w:rPr>
          <w:ins w:id="1392" w:author="Author"/>
          <w:del w:id="1393" w:author="Author"/>
          <w:rFonts w:ascii="Times New Roman" w:eastAsia="Times New Roman" w:hAnsi="Times New Roman" w:cs="Times New Roman"/>
          <w:b/>
          <w:bCs/>
          <w:sz w:val="24"/>
          <w:szCs w:val="24"/>
        </w:rPr>
        <w:pPrChange w:id="1394" w:author="Author">
          <w:pPr>
            <w:ind w:firstLine="0"/>
          </w:pPr>
        </w:pPrChange>
      </w:pPr>
      <w:ins w:id="1395" w:author="Author">
        <w:del w:id="1396" w:author="Author">
          <w:r w:rsidRPr="000F1AB2" w:rsidDel="00206874">
            <w:rPr>
              <w:rFonts w:ascii="Times New Roman" w:eastAsia="Times New Roman" w:hAnsi="Times New Roman" w:cs="Times New Roman"/>
              <w:b/>
              <w:bCs/>
              <w:sz w:val="24"/>
              <w:szCs w:val="24"/>
            </w:rPr>
            <w:delText>Predicting Mishandling events</w:delText>
          </w:r>
        </w:del>
      </w:ins>
    </w:p>
    <w:p w14:paraId="587DA17B" w14:textId="2FCDAD55" w:rsidR="00910A8A" w:rsidRPr="0091237F" w:rsidDel="00206874" w:rsidRDefault="00910A8A">
      <w:pPr>
        <w:jc w:val="both"/>
        <w:rPr>
          <w:ins w:id="1397" w:author="Author"/>
          <w:del w:id="1398" w:author="Author"/>
          <w:rFonts w:ascii="Times New Roman" w:hAnsi="Times New Roman" w:cs="Times New Roman"/>
          <w:sz w:val="24"/>
          <w:szCs w:val="24"/>
          <w:rPrChange w:id="1399" w:author="Author">
            <w:rPr>
              <w:ins w:id="1400" w:author="Author"/>
              <w:del w:id="1401" w:author="Author"/>
              <w:rFonts w:ascii="Times New Roman" w:eastAsia="Times New Roman" w:hAnsi="Times New Roman" w:cs="Times New Roman"/>
              <w:sz w:val="24"/>
              <w:szCs w:val="24"/>
            </w:rPr>
          </w:rPrChange>
        </w:rPr>
        <w:pPrChange w:id="1402" w:author="Author">
          <w:pPr>
            <w:ind w:firstLine="0"/>
          </w:pPr>
        </w:pPrChange>
      </w:pPr>
      <w:ins w:id="1403" w:author="Author">
        <w:del w:id="1404" w:author="Author">
          <w:r w:rsidRPr="0091237F" w:rsidDel="00206874">
            <w:rPr>
              <w:rFonts w:ascii="Times New Roman" w:hAnsi="Times New Roman" w:cs="Times New Roman"/>
              <w:sz w:val="24"/>
              <w:szCs w:val="24"/>
              <w:rPrChange w:id="1405" w:author="Author">
                <w:rPr>
                  <w:rFonts w:ascii="Times New Roman" w:eastAsia="Times New Roman" w:hAnsi="Times New Roman" w:cs="Times New Roman"/>
                  <w:sz w:val="24"/>
                  <w:szCs w:val="24"/>
                </w:rPr>
              </w:rPrChange>
            </w:rPr>
            <w:delText>In the airline industry, several methods have been adopted to understand the significant factors influencing customer satisfaction. Research commonly involved on-time performance, denied boardings, baggage mishandling incidents and customer complaints</w:delText>
          </w:r>
          <w:r w:rsidRPr="0091237F" w:rsidDel="00206874">
            <w:rPr>
              <w:rFonts w:ascii="Times New Roman" w:hAnsi="Times New Roman" w:cs="Times New Roman"/>
              <w:sz w:val="24"/>
              <w:szCs w:val="24"/>
              <w:rPrChange w:id="1406" w:author="Author">
                <w:rPr>
                  <w:rFonts w:ascii="Times New Roman" w:eastAsia="Times New Roman" w:hAnsi="Times New Roman" w:cs="Times New Roman"/>
                  <w:color w:val="000000"/>
                  <w:sz w:val="24"/>
                  <w:szCs w:val="24"/>
                  <w:highlight w:val="white"/>
                </w:rPr>
              </w:rPrChange>
            </w:rPr>
            <w:delText xml:space="preserve"> </w:delText>
          </w:r>
        </w:del>
      </w:ins>
      <w:customXmlInsRangeStart w:id="1407" w:author="Author"/>
      <w:customXmlDelRangeStart w:id="1408" w:author="Author"/>
      <w:sdt>
        <w:sdtPr>
          <w:rPr>
            <w:rFonts w:ascii="Times New Roman" w:hAnsi="Times New Roman" w:cs="Times New Roman"/>
            <w:sz w:val="24"/>
            <w:szCs w:val="24"/>
          </w:rPr>
          <w:alias w:val="Citation"/>
          <w:tag w:val="{&quot;referencesIds&quot;:[&quot;doc:6524bf7871f5255f170fcef9&quot;],&quot;referencesOptions&quot;:{&quot;doc:6524bf7871f5255f170fcef9&quot;:{&quot;author&quot;:true,&quot;year&quot;:false,&quot;pageReplace&quot;:&quot;&quot;,&quot;prefix&quot;:&quot;&quot;,&quot;suffix&quot;:&quot;&quot;}},&quot;hasBrokenReferences&quot;:false,&quot;hasManualEdits&quot;:false,&quot;citationType&quot;:&quot;inline&quot;,&quot;id&quot;:-178591263,&quot;citationText&quot;:&quot;&lt;span style=\&quot;font-family:Times New Roman;font-size:16px;color:#000000\&quot;&gt;(&lt;i&gt;Airline Quality Rating 2022&lt;/i&gt;)&lt;/span&gt;&quot;}"/>
          <w:id w:val="-178591263"/>
          <w:placeholder>
            <w:docPart w:val="215FA85E4B67404A939C899AB44623F1"/>
          </w:placeholder>
        </w:sdtPr>
        <w:sdtContent>
          <w:customXmlInsRangeEnd w:id="1407"/>
          <w:customXmlDelRangeEnd w:id="1408"/>
          <w:ins w:id="1409" w:author="Author">
            <w:del w:id="1410" w:author="Author">
              <w:r w:rsidR="008D248A" w:rsidRPr="0091237F" w:rsidDel="00206874">
                <w:rPr>
                  <w:rFonts w:ascii="Times New Roman" w:hAnsi="Times New Roman" w:cs="Times New Roman"/>
                  <w:sz w:val="24"/>
                  <w:szCs w:val="24"/>
                  <w:rPrChange w:id="1411" w:author="Author">
                    <w:rPr>
                      <w:rFonts w:eastAsia="Times New Roman"/>
                      <w:color w:val="000000"/>
                    </w:rPr>
                  </w:rPrChange>
                </w:rPr>
                <w:delText>(</w:delText>
              </w:r>
              <w:r w:rsidR="008D248A" w:rsidRPr="0091237F" w:rsidDel="00206874">
                <w:rPr>
                  <w:rFonts w:ascii="Times New Roman" w:hAnsi="Times New Roman" w:cs="Times New Roman"/>
                  <w:sz w:val="24"/>
                  <w:szCs w:val="24"/>
                  <w:rPrChange w:id="1412" w:author="Author">
                    <w:rPr>
                      <w:rFonts w:eastAsia="Times New Roman"/>
                      <w:i/>
                      <w:iCs/>
                      <w:color w:val="000000"/>
                    </w:rPr>
                  </w:rPrChange>
                </w:rPr>
                <w:delText>Airline Quality Rating 2022</w:delText>
              </w:r>
              <w:r w:rsidR="008D248A" w:rsidRPr="0091237F" w:rsidDel="00206874">
                <w:rPr>
                  <w:rFonts w:ascii="Times New Roman" w:hAnsi="Times New Roman" w:cs="Times New Roman"/>
                  <w:sz w:val="24"/>
                  <w:szCs w:val="24"/>
                  <w:rPrChange w:id="1413" w:author="Author">
                    <w:rPr>
                      <w:rFonts w:eastAsia="Times New Roman"/>
                      <w:color w:val="000000"/>
                    </w:rPr>
                  </w:rPrChange>
                </w:rPr>
                <w:delText>)</w:delText>
              </w:r>
              <w:r w:rsidRPr="0091237F" w:rsidDel="00206874">
                <w:rPr>
                  <w:rFonts w:ascii="Times New Roman" w:hAnsi="Times New Roman" w:cs="Times New Roman"/>
                  <w:sz w:val="24"/>
                  <w:szCs w:val="24"/>
                  <w:rPrChange w:id="1414" w:author="Author">
                    <w:rPr>
                      <w:rFonts w:eastAsia="Times New Roman"/>
                      <w:color w:val="000000"/>
                    </w:rPr>
                  </w:rPrChange>
                </w:rPr>
                <w:delText>(</w:delText>
              </w:r>
              <w:r w:rsidRPr="0091237F" w:rsidDel="00206874">
                <w:rPr>
                  <w:rFonts w:ascii="Times New Roman" w:hAnsi="Times New Roman" w:cs="Times New Roman"/>
                  <w:sz w:val="24"/>
                  <w:szCs w:val="24"/>
                  <w:rPrChange w:id="1415" w:author="Author">
                    <w:rPr>
                      <w:rFonts w:eastAsia="Times New Roman"/>
                      <w:i/>
                      <w:color w:val="000000"/>
                    </w:rPr>
                  </w:rPrChange>
                </w:rPr>
                <w:delText>Airline Quality Rating 2022</w:delText>
              </w:r>
              <w:r w:rsidRPr="0091237F" w:rsidDel="00206874">
                <w:rPr>
                  <w:rFonts w:ascii="Times New Roman" w:hAnsi="Times New Roman" w:cs="Times New Roman"/>
                  <w:sz w:val="24"/>
                  <w:szCs w:val="24"/>
                  <w:rPrChange w:id="1416" w:author="Author">
                    <w:rPr>
                      <w:rFonts w:eastAsia="Times New Roman"/>
                      <w:color w:val="000000"/>
                    </w:rPr>
                  </w:rPrChange>
                </w:rPr>
                <w:delText>)</w:delText>
              </w:r>
            </w:del>
          </w:ins>
          <w:customXmlInsRangeStart w:id="1417" w:author="Author"/>
          <w:customXmlDelRangeStart w:id="1418" w:author="Author"/>
        </w:sdtContent>
      </w:sdt>
      <w:customXmlInsRangeEnd w:id="1417"/>
      <w:customXmlDelRangeEnd w:id="1418"/>
      <w:ins w:id="1419" w:author="Author">
        <w:del w:id="1420" w:author="Author">
          <w:r w:rsidRPr="0091237F" w:rsidDel="00206874">
            <w:rPr>
              <w:rFonts w:ascii="Times New Roman" w:hAnsi="Times New Roman" w:cs="Times New Roman"/>
              <w:sz w:val="24"/>
              <w:szCs w:val="24"/>
              <w:rPrChange w:id="1421" w:author="Author">
                <w:rPr>
                  <w:rFonts w:ascii="Times New Roman" w:eastAsia="Times New Roman" w:hAnsi="Times New Roman" w:cs="Times New Roman"/>
                  <w:sz w:val="24"/>
                  <w:szCs w:val="24"/>
                </w:rPr>
              </w:rPrChange>
            </w:rPr>
            <w:delText xml:space="preserve">. Baggage mishandling has been a consistent factor affecting Airline Quality Rating. </w:delText>
          </w:r>
        </w:del>
      </w:ins>
    </w:p>
    <w:p w14:paraId="66A8CFF0" w14:textId="06820AA1" w:rsidR="00910A8A" w:rsidRPr="000F1AB2" w:rsidDel="00206874" w:rsidRDefault="00910A8A">
      <w:pPr>
        <w:jc w:val="both"/>
        <w:rPr>
          <w:ins w:id="1422" w:author="Author"/>
          <w:del w:id="1423" w:author="Author"/>
          <w:rFonts w:ascii="Times New Roman" w:eastAsia="Times New Roman" w:hAnsi="Times New Roman" w:cs="Times New Roman"/>
          <w:sz w:val="24"/>
          <w:szCs w:val="24"/>
        </w:rPr>
        <w:pPrChange w:id="1424" w:author="Author">
          <w:pPr>
            <w:ind w:firstLine="0"/>
          </w:pPr>
        </w:pPrChange>
      </w:pPr>
      <w:ins w:id="1425" w:author="Author">
        <w:del w:id="1426" w:author="Author">
          <w:r w:rsidRPr="0091237F" w:rsidDel="00206874">
            <w:rPr>
              <w:rFonts w:ascii="Times New Roman" w:hAnsi="Times New Roman" w:cs="Times New Roman"/>
              <w:sz w:val="24"/>
              <w:szCs w:val="24"/>
              <w:rPrChange w:id="1427" w:author="Author">
                <w:rPr>
                  <w:rFonts w:ascii="Times New Roman" w:eastAsia="Times New Roman" w:hAnsi="Times New Roman" w:cs="Times New Roman"/>
                  <w:sz w:val="24"/>
                  <w:szCs w:val="24"/>
                </w:rPr>
              </w:rPrChange>
            </w:rPr>
            <w:delText>Cluster analysis is a statistical method used to classify groups. It has been identified that cluster analysis has been effective method in grouping similar flights in terms of several dimensions and sub dimensions  (</w:delText>
          </w:r>
          <w:r w:rsidR="005D4059" w:rsidRPr="0091237F" w:rsidDel="00206874">
            <w:rPr>
              <w:rFonts w:ascii="Times New Roman" w:hAnsi="Times New Roman" w:cs="Times New Roman"/>
              <w:sz w:val="24"/>
              <w:szCs w:val="24"/>
              <w:rPrChange w:id="1428" w:author="Author">
                <w:rPr>
                  <w:rFonts w:ascii="Times New Roman" w:eastAsia="Times New Roman" w:hAnsi="Times New Roman" w:cs="Times New Roman"/>
                  <w:sz w:val="24"/>
                  <w:szCs w:val="24"/>
                </w:rPr>
              </w:rPrChange>
            </w:rPr>
            <w:delText>dimensions (</w:delText>
          </w:r>
        </w:del>
      </w:ins>
      <w:customXmlInsRangeStart w:id="1429" w:author="Author"/>
      <w:customXmlDelRangeStart w:id="1430" w:author="Author"/>
      <w:sdt>
        <w:sdtPr>
          <w:rPr>
            <w:rFonts w:ascii="Times New Roman" w:hAnsi="Times New Roman" w:cs="Times New Roman"/>
            <w:sz w:val="24"/>
            <w:szCs w:val="24"/>
          </w:rPr>
          <w:alias w:val="Citation"/>
          <w:tag w:val="{&quot;referencesIds&quot;:[&quot;doc:65235ab0cad54d61de92e0dd&quot;],&quot;referencesOptions&quot;:{&quot;doc:65235ab0cad54d61de92e0dd&quot;:{&quot;author&quot;:true,&quot;year&quot;:true,&quot;pageReplace&quot;:&quot;&quot;,&quot;prefix&quot;:&quot;&quot;,&quot;suffix&quot;:&quot;&quot;}},&quot;hasBrokenReferences&quot;:false,&quot;hasManualEdits&quot;:false,&quot;citationType&quot;:&quot;inline&quot;,&quot;id&quot;:-774712205,&quot;citationText&quot;:&quot;&lt;span style=\&quot;font-family:Times New Roman;font-size:16px;color:#000000\&quot;&gt;(Wang &amp;amp; Pham, 2020)&lt;/span&gt;&quot;}"/>
          <w:id w:val="-774712205"/>
          <w:placeholder>
            <w:docPart w:val="03A4CB16D64A4A1FB6779876C1412320"/>
          </w:placeholder>
        </w:sdtPr>
        <w:sdtContent>
          <w:customXmlInsRangeEnd w:id="1429"/>
          <w:customXmlDelRangeEnd w:id="1430"/>
          <w:ins w:id="1431" w:author="Author">
            <w:del w:id="1432" w:author="Author">
              <w:r w:rsidR="008D248A" w:rsidRPr="0091237F" w:rsidDel="00206874">
                <w:rPr>
                  <w:rFonts w:ascii="Times New Roman" w:hAnsi="Times New Roman" w:cs="Times New Roman"/>
                  <w:sz w:val="24"/>
                  <w:szCs w:val="24"/>
                  <w:rPrChange w:id="1433" w:author="Author">
                    <w:rPr>
                      <w:rFonts w:eastAsia="Times New Roman"/>
                      <w:color w:val="000000"/>
                    </w:rPr>
                  </w:rPrChange>
                </w:rPr>
                <w:delText>(Wang &amp; Pham, 2020)</w:delText>
              </w:r>
              <w:r w:rsidRPr="00206874" w:rsidDel="00206874">
                <w:rPr>
                  <w:rFonts w:ascii="Times New Roman" w:hAnsi="Times New Roman" w:cs="Times New Roman"/>
                  <w:sz w:val="24"/>
                  <w:szCs w:val="24"/>
                </w:rPr>
                <w:delText>Wang, Z., Liang, M., &amp; Delahaye, D. 2020)</w:delText>
              </w:r>
            </w:del>
          </w:ins>
          <w:customXmlInsRangeStart w:id="1434" w:author="Author"/>
          <w:customXmlDelRangeStart w:id="1435" w:author="Author"/>
        </w:sdtContent>
      </w:sdt>
      <w:customXmlInsRangeEnd w:id="1434"/>
      <w:customXmlDelRangeEnd w:id="1435"/>
      <w:ins w:id="1436" w:author="Author">
        <w:del w:id="1437" w:author="Author">
          <w:r w:rsidRPr="0091237F" w:rsidDel="00206874">
            <w:rPr>
              <w:rFonts w:ascii="Times New Roman" w:hAnsi="Times New Roman" w:cs="Times New Roman"/>
              <w:sz w:val="24"/>
              <w:szCs w:val="24"/>
              <w:rPrChange w:id="1438" w:author="Author">
                <w:rPr>
                  <w:rFonts w:ascii="Times New Roman" w:eastAsia="Times New Roman" w:hAnsi="Times New Roman" w:cs="Times New Roman"/>
                  <w:color w:val="000000"/>
                  <w:sz w:val="24"/>
                  <w:szCs w:val="24"/>
                </w:rPr>
              </w:rPrChange>
            </w:rPr>
            <w:delText>. This provides</w:delText>
          </w:r>
          <w:r w:rsidRPr="000F1AB2" w:rsidDel="00206874">
            <w:rPr>
              <w:rFonts w:ascii="Times New Roman" w:eastAsia="Times New Roman" w:hAnsi="Times New Roman" w:cs="Times New Roman"/>
              <w:color w:val="000000"/>
              <w:sz w:val="24"/>
              <w:szCs w:val="24"/>
            </w:rPr>
            <w:delText xml:space="preserve"> an idea to concentrate on a particular area of interest or improvement in this industry.</w:delText>
          </w:r>
          <w:r w:rsidR="0045579B" w:rsidRPr="000F1AB2" w:rsidDel="00206874">
            <w:rPr>
              <w:rFonts w:ascii="Times New Roman" w:eastAsia="Times New Roman" w:hAnsi="Times New Roman" w:cs="Times New Roman"/>
              <w:color w:val="000000"/>
              <w:sz w:val="24"/>
              <w:szCs w:val="24"/>
            </w:rPr>
            <w:delText xml:space="preserve"> Different Machine Learning (ML) models like </w:delText>
          </w:r>
        </w:del>
      </w:ins>
    </w:p>
    <w:p w14:paraId="753E055F" w14:textId="45DE6C73" w:rsidR="00910A8A" w:rsidRPr="000F1AB2" w:rsidDel="00206874" w:rsidRDefault="00910A8A">
      <w:pPr>
        <w:jc w:val="both"/>
        <w:rPr>
          <w:ins w:id="1439" w:author="Author"/>
          <w:del w:id="1440" w:author="Author"/>
          <w:rFonts w:ascii="Times New Roman" w:eastAsia="Times New Roman" w:hAnsi="Times New Roman" w:cs="Times New Roman"/>
          <w:sz w:val="24"/>
          <w:szCs w:val="24"/>
        </w:rPr>
        <w:pPrChange w:id="1441" w:author="Author">
          <w:pPr>
            <w:ind w:firstLine="0"/>
          </w:pPr>
        </w:pPrChange>
      </w:pPr>
    </w:p>
    <w:p w14:paraId="67610FE3" w14:textId="00F346D5" w:rsidR="00910A8A" w:rsidRPr="000F1AB2" w:rsidDel="00206874" w:rsidRDefault="00910A8A">
      <w:pPr>
        <w:jc w:val="both"/>
        <w:rPr>
          <w:ins w:id="1442" w:author="Author"/>
          <w:del w:id="1443" w:author="Author"/>
          <w:rFonts w:ascii="Times New Roman" w:eastAsia="Times New Roman" w:hAnsi="Times New Roman" w:cs="Times New Roman"/>
          <w:sz w:val="24"/>
          <w:szCs w:val="24"/>
        </w:rPr>
        <w:pPrChange w:id="1444" w:author="Author">
          <w:pPr>
            <w:ind w:firstLine="0"/>
          </w:pPr>
        </w:pPrChange>
      </w:pPr>
    </w:p>
    <w:p w14:paraId="11AB5368" w14:textId="6BA56801" w:rsidR="00910A8A" w:rsidRPr="000F1AB2" w:rsidDel="00206874" w:rsidRDefault="00910A8A">
      <w:pPr>
        <w:jc w:val="both"/>
        <w:rPr>
          <w:ins w:id="1445" w:author="Author"/>
          <w:del w:id="1446" w:author="Author"/>
          <w:rFonts w:ascii="Times New Roman" w:eastAsia="Times New Roman" w:hAnsi="Times New Roman" w:cs="Times New Roman"/>
          <w:sz w:val="24"/>
          <w:szCs w:val="24"/>
        </w:rPr>
        <w:pPrChange w:id="1447" w:author="Author">
          <w:pPr>
            <w:ind w:firstLine="0"/>
          </w:pPr>
        </w:pPrChange>
      </w:pPr>
      <w:ins w:id="1448" w:author="Author">
        <w:del w:id="1449" w:author="Author">
          <w:r w:rsidRPr="000F1AB2" w:rsidDel="00206874">
            <w:rPr>
              <w:rFonts w:ascii="Times New Roman" w:eastAsia="Times New Roman" w:hAnsi="Times New Roman" w:cs="Times New Roman"/>
              <w:sz w:val="24"/>
              <w:szCs w:val="24"/>
            </w:rPr>
            <w:delText xml:space="preserve">Feed-Forward Neural Networks (FFNNs);K-Nearest Neighbors (KNN);Gradient Boosting Machine (GBM);Random Forests (RF);ExtraTrees (ET) </w:delText>
          </w:r>
          <w:r w:rsidR="0045579B" w:rsidRPr="000F1AB2" w:rsidDel="00206874">
            <w:rPr>
              <w:rFonts w:ascii="Times New Roman" w:eastAsia="Times New Roman" w:hAnsi="Times New Roman" w:cs="Times New Roman"/>
              <w:sz w:val="24"/>
              <w:szCs w:val="24"/>
            </w:rPr>
            <w:delText xml:space="preserve"> are developed for </w:delText>
          </w:r>
          <w:r w:rsidR="005D4059" w:rsidRPr="000F1AB2" w:rsidDel="00206874">
            <w:rPr>
              <w:rFonts w:ascii="Times New Roman" w:eastAsia="Times New Roman" w:hAnsi="Times New Roman" w:cs="Times New Roman"/>
              <w:sz w:val="24"/>
              <w:szCs w:val="24"/>
            </w:rPr>
            <w:delText xml:space="preserve">streamlining this process </w:delText>
          </w:r>
          <w:r w:rsidRPr="00206874" w:rsidDel="00206874">
            <w:rPr>
              <w:rFonts w:ascii="Times New Roman" w:hAnsi="Times New Roman" w:cs="Times New Roman"/>
              <w:sz w:val="24"/>
              <w:szCs w:val="24"/>
            </w:rPr>
            <w:delText>(Z. Wang et al., 2020).</w:delText>
          </w:r>
        </w:del>
      </w:ins>
    </w:p>
    <w:p w14:paraId="74AB6B62" w14:textId="717E9BF5" w:rsidR="00910A8A" w:rsidRPr="000F1AB2" w:rsidDel="00206874" w:rsidRDefault="00910A8A">
      <w:pPr>
        <w:pStyle w:val="NormalWeb"/>
        <w:spacing w:before="0" w:beforeAutospacing="0" w:after="0" w:afterAutospacing="0" w:line="480" w:lineRule="auto"/>
        <w:ind w:left="720" w:hanging="720"/>
        <w:jc w:val="both"/>
        <w:rPr>
          <w:ins w:id="1450" w:author="Author"/>
          <w:del w:id="1451" w:author="Author"/>
        </w:rPr>
        <w:pPrChange w:id="1452" w:author="Author">
          <w:pPr>
            <w:pStyle w:val="NormalWeb"/>
            <w:spacing w:before="0" w:beforeAutospacing="0" w:after="0" w:afterAutospacing="0" w:line="480" w:lineRule="auto"/>
            <w:ind w:left="720" w:hanging="720"/>
          </w:pPr>
        </w:pPrChange>
      </w:pPr>
      <w:ins w:id="1453" w:author="Author">
        <w:del w:id="1454" w:author="Author">
          <w:r w:rsidRPr="000F1AB2" w:rsidDel="00206874">
            <w:delText xml:space="preserve">Wang, Z., Liang, M., &amp; Delahaye, D. (2020). Automated data-driven prediction on aircraft Estimated Time of Arrival. </w:delText>
          </w:r>
          <w:r w:rsidRPr="000F1AB2" w:rsidDel="00206874">
            <w:rPr>
              <w:i/>
              <w:iCs/>
            </w:rPr>
            <w:delText>Journal of Air Transport Management</w:delText>
          </w:r>
          <w:r w:rsidRPr="000F1AB2" w:rsidDel="00206874">
            <w:delText xml:space="preserve">, </w:delText>
          </w:r>
          <w:r w:rsidRPr="000F1AB2" w:rsidDel="00206874">
            <w:rPr>
              <w:i/>
              <w:iCs/>
            </w:rPr>
            <w:delText>88</w:delText>
          </w:r>
          <w:r w:rsidRPr="000F1AB2" w:rsidDel="00206874">
            <w:delText xml:space="preserve">, 101840. </w:delText>
          </w:r>
          <w:r w:rsidRPr="00F354D7" w:rsidDel="00206874">
            <w:fldChar w:fldCharType="begin"/>
          </w:r>
          <w:r w:rsidRPr="000F1AB2" w:rsidDel="00206874">
            <w:delInstrText>HYPERLINK "https://doi.org/10.1016/j.jairtraman.2020.101840"</w:delInstrText>
          </w:r>
          <w:r w:rsidRPr="00F354D7" w:rsidDel="00206874">
            <w:fldChar w:fldCharType="separate"/>
          </w:r>
          <w:r w:rsidRPr="000F1AB2" w:rsidDel="00206874">
            <w:rPr>
              <w:rStyle w:val="Hyperlink"/>
            </w:rPr>
            <w:delText>https://doi.org/10.1016/j.jairtraman.2020.101840</w:delText>
          </w:r>
          <w:r w:rsidRPr="00F354D7" w:rsidDel="00206874">
            <w:fldChar w:fldCharType="end"/>
          </w:r>
        </w:del>
      </w:ins>
    </w:p>
    <w:p w14:paraId="6F438E0D" w14:textId="2131F7E6" w:rsidR="00910A8A" w:rsidRPr="000F1AB2" w:rsidDel="00206874" w:rsidRDefault="00910A8A">
      <w:pPr>
        <w:pStyle w:val="NormalWeb"/>
        <w:spacing w:before="0" w:beforeAutospacing="0" w:after="0" w:afterAutospacing="0" w:line="480" w:lineRule="auto"/>
        <w:ind w:left="720" w:hanging="720"/>
        <w:jc w:val="both"/>
        <w:rPr>
          <w:ins w:id="1455" w:author="Author"/>
          <w:del w:id="1456" w:author="Author"/>
        </w:rPr>
        <w:pPrChange w:id="1457" w:author="Author">
          <w:pPr>
            <w:pStyle w:val="NormalWeb"/>
            <w:spacing w:before="0" w:beforeAutospacing="0" w:after="0" w:afterAutospacing="0" w:line="480" w:lineRule="auto"/>
            <w:ind w:left="720" w:hanging="720"/>
          </w:pPr>
        </w:pPrChange>
      </w:pPr>
    </w:p>
    <w:p w14:paraId="0DAD87E1" w14:textId="14FFE9A1" w:rsidR="00910A8A" w:rsidRPr="000F1AB2" w:rsidDel="00206874" w:rsidRDefault="00910A8A">
      <w:pPr>
        <w:ind w:firstLine="0"/>
        <w:jc w:val="both"/>
        <w:rPr>
          <w:ins w:id="1458" w:author="Author"/>
          <w:del w:id="1459" w:author="Author"/>
          <w:rFonts w:ascii="Times New Roman" w:eastAsia="Times New Roman" w:hAnsi="Times New Roman" w:cs="Times New Roman"/>
          <w:sz w:val="24"/>
          <w:szCs w:val="24"/>
        </w:rPr>
        <w:pPrChange w:id="1460" w:author="Author">
          <w:pPr>
            <w:ind w:firstLine="0"/>
          </w:pPr>
        </w:pPrChange>
      </w:pPr>
    </w:p>
    <w:p w14:paraId="55427FA7" w14:textId="34BFEBE8" w:rsidR="00910A8A" w:rsidRPr="000F1AB2" w:rsidDel="00206874" w:rsidRDefault="00910A8A">
      <w:pPr>
        <w:ind w:firstLine="0"/>
        <w:jc w:val="both"/>
        <w:rPr>
          <w:ins w:id="1461" w:author="Author"/>
          <w:del w:id="1462" w:author="Author"/>
          <w:rFonts w:ascii="Times New Roman" w:eastAsia="Times New Roman" w:hAnsi="Times New Roman" w:cs="Times New Roman"/>
          <w:sz w:val="24"/>
          <w:szCs w:val="24"/>
        </w:rPr>
        <w:pPrChange w:id="1463" w:author="Author">
          <w:pPr>
            <w:ind w:firstLine="0"/>
          </w:pPr>
        </w:pPrChange>
      </w:pPr>
      <w:ins w:id="1464" w:author="Author">
        <w:del w:id="1465" w:author="Author">
          <w:r w:rsidRPr="000F1AB2" w:rsidDel="00206874">
            <w:rPr>
              <w:rFonts w:ascii="Times New Roman" w:eastAsia="Times New Roman" w:hAnsi="Times New Roman" w:cs="Times New Roman"/>
              <w:sz w:val="24"/>
              <w:szCs w:val="24"/>
            </w:rPr>
            <w:delText>Anomaly Detection for Baggage Tracking</w:delText>
          </w:r>
        </w:del>
      </w:ins>
    </w:p>
    <w:p w14:paraId="73281D5B" w14:textId="41CA037D" w:rsidR="00910A8A" w:rsidRPr="000F1AB2" w:rsidDel="00206874" w:rsidRDefault="00910A8A">
      <w:pPr>
        <w:ind w:firstLine="0"/>
        <w:jc w:val="both"/>
        <w:rPr>
          <w:ins w:id="1466" w:author="Author"/>
          <w:del w:id="1467" w:author="Author"/>
          <w:rFonts w:ascii="Times New Roman" w:eastAsia="Times New Roman" w:hAnsi="Times New Roman" w:cs="Times New Roman"/>
          <w:sz w:val="24"/>
          <w:szCs w:val="24"/>
        </w:rPr>
        <w:pPrChange w:id="1468" w:author="Author">
          <w:pPr>
            <w:ind w:firstLine="0"/>
          </w:pPr>
        </w:pPrChange>
      </w:pPr>
    </w:p>
    <w:p w14:paraId="64FB1747" w14:textId="2FCE55EC" w:rsidR="00910A8A" w:rsidRPr="000F1AB2" w:rsidDel="00206874" w:rsidRDefault="00910A8A">
      <w:pPr>
        <w:ind w:firstLine="0"/>
        <w:jc w:val="both"/>
        <w:rPr>
          <w:ins w:id="1469" w:author="Author"/>
          <w:del w:id="1470" w:author="Author"/>
          <w:rFonts w:ascii="Times New Roman" w:eastAsia="Times New Roman" w:hAnsi="Times New Roman" w:cs="Times New Roman"/>
          <w:b/>
          <w:bCs/>
          <w:sz w:val="24"/>
          <w:szCs w:val="24"/>
        </w:rPr>
        <w:pPrChange w:id="1471" w:author="Author">
          <w:pPr>
            <w:ind w:firstLine="0"/>
          </w:pPr>
        </w:pPrChange>
      </w:pPr>
      <w:ins w:id="1472" w:author="Author">
        <w:del w:id="1473" w:author="Author">
          <w:r w:rsidRPr="000F1AB2" w:rsidDel="00206874">
            <w:rPr>
              <w:rFonts w:ascii="Times New Roman" w:eastAsia="Times New Roman" w:hAnsi="Times New Roman" w:cs="Times New Roman"/>
              <w:b/>
              <w:bCs/>
              <w:sz w:val="24"/>
              <w:szCs w:val="24"/>
            </w:rPr>
            <w:delText>Queuing theory</w:delText>
          </w:r>
        </w:del>
      </w:ins>
    </w:p>
    <w:p w14:paraId="712DA54C" w14:textId="7E8DE7E1" w:rsidR="00510A4E" w:rsidRPr="000F1AB2" w:rsidDel="00206874" w:rsidRDefault="00910A8A">
      <w:pPr>
        <w:pStyle w:val="NormalWeb"/>
        <w:spacing w:before="0" w:beforeAutospacing="0" w:after="0" w:afterAutospacing="0" w:line="480" w:lineRule="auto"/>
        <w:ind w:firstLine="720"/>
        <w:jc w:val="both"/>
        <w:rPr>
          <w:del w:id="1474" w:author="Author"/>
        </w:rPr>
        <w:pPrChange w:id="1475" w:author="Author">
          <w:pPr>
            <w:pStyle w:val="NormalWeb"/>
            <w:spacing w:before="0" w:beforeAutospacing="0" w:after="0" w:afterAutospacing="0" w:line="480" w:lineRule="auto"/>
            <w:ind w:left="720" w:hanging="720"/>
          </w:pPr>
        </w:pPrChange>
      </w:pPr>
      <w:ins w:id="1476" w:author="Author">
        <w:del w:id="1477" w:author="Author">
          <w:r w:rsidRPr="000F1AB2" w:rsidDel="00206874">
            <w:delText xml:space="preserve">A queuing model encompasses the entire system, including both the arrival process and the service process, while an arrival model specifically focuses on modeling how entities arrive at the system. Arrival models are a fundamental component of queuing models and play a crucial role in understanding and optimizing queuing systems. According to field of operations research and queuing theory, arrival models describe the probability distribution and characteristics of how entities arrive at the queue over time. Common arrival processes include Poisson arrivals (constant arrival rate over time) or non-Poisson arrivals (varying arrival rates) </w:delText>
          </w:r>
        </w:del>
      </w:ins>
      <w:customXmlInsRangeStart w:id="1478" w:author="Author"/>
      <w:customXmlDelRangeStart w:id="1479" w:author="Author"/>
      <w:sdt>
        <w:sdtPr>
          <w:rPr>
            <w:highlight w:val="white"/>
          </w:rPr>
          <w:alias w:val="Citation"/>
          <w:tag w:val="{&quot;referencesIds&quot;:[&quot;doc:65235ab071f5255f170fbf71&quot;],&quot;referencesOptions&quot;:{&quot;doc:65235ab071f5255f170fbf71&quot;:{&quot;author&quot;:true,&quot;year&quot;:true,&quot;pageReplace&quot;:&quot;&quot;,&quot;prefix&quot;:&quot;&quot;,&quot;suffix&quot;:&quot;&quot;}},&quot;hasBrokenReferences&quot;:false,&quot;hasManualEdits&quot;:false,&quot;citationType&quot;:&quot;inline&quot;,&quot;id&quot;:-1714494641,&quot;citationText&quot;:&quot;&lt;span style=\&quot;font-family:Times New Roman;font-size:16px;color:#000000\&quot;&gt;(Wrediningsih et al., 2019)&lt;/span&gt;&quot;}"/>
          <w:id w:val="-1714494641"/>
          <w:placeholder>
            <w:docPart w:val="3C7B85145CA54E389615105370E3C385"/>
          </w:placeholder>
        </w:sdtPr>
        <w:sdtContent>
          <w:customXmlInsRangeEnd w:id="1478"/>
          <w:customXmlDelRangeEnd w:id="1479"/>
          <w:ins w:id="1480" w:author="Author">
            <w:del w:id="1481" w:author="Author">
              <w:r w:rsidR="008D248A" w:rsidDel="00206874">
                <w:rPr>
                  <w:color w:val="000000"/>
                </w:rPr>
                <w:delText>(Wrediningsih et al., 2019)</w:delText>
              </w:r>
              <w:r w:rsidRPr="008D248A" w:rsidDel="00206874">
                <w:rPr>
                  <w:color w:val="000000"/>
                  <w:highlight w:val="white"/>
                  <w:rPrChange w:id="1482" w:author="Author">
                    <w:rPr>
                      <w:color w:val="000000"/>
                    </w:rPr>
                  </w:rPrChange>
                </w:rPr>
                <w:delText>(Wrediningsih et al., 2019)</w:delText>
              </w:r>
            </w:del>
          </w:ins>
          <w:customXmlInsRangeStart w:id="1483" w:author="Author"/>
          <w:customXmlDelRangeStart w:id="1484" w:author="Author"/>
        </w:sdtContent>
      </w:sdt>
      <w:customXmlInsRangeEnd w:id="1483"/>
      <w:customXmlDelRangeEnd w:id="1484"/>
      <w:ins w:id="1485" w:author="Author">
        <w:del w:id="1486" w:author="Author">
          <w:r w:rsidRPr="000F1AB2" w:rsidDel="00206874">
            <w:delText>. Steady state is a condition when the properties of a system do not change within time (constant). The queue process generally is assumed as the time between arrivals and service times following the exponential distribution, or equal to the numbers of arrivals and the number of services following the poisson distribution. Some distributions deviate from the strict assumptions of the poisson distribution, which assumes a constant event rate and independence such as weibull distribution, exponential distribution (for constant-rate arrivals), negative binomial distribution (for over-dispersed arrivals), and more complex time series models like the Autoregressive Integrated Moving Average (ARIMA) for modeling time-varying arrival rates.</w:delText>
          </w:r>
        </w:del>
      </w:ins>
    </w:p>
    <w:p w14:paraId="7B438E23" w14:textId="62ADBBB7" w:rsidR="005D5F4B" w:rsidRPr="000F1AB2" w:rsidDel="00206874" w:rsidRDefault="000A2FA9">
      <w:pPr>
        <w:pStyle w:val="NormalWeb"/>
        <w:spacing w:before="0" w:beforeAutospacing="0" w:after="0" w:afterAutospacing="0" w:line="480" w:lineRule="auto"/>
        <w:ind w:firstLine="720"/>
        <w:jc w:val="both"/>
        <w:rPr>
          <w:ins w:id="1487" w:author="Author"/>
          <w:del w:id="1488" w:author="Author"/>
        </w:rPr>
        <w:pPrChange w:id="1489" w:author="Author">
          <w:pPr>
            <w:pStyle w:val="NormalWeb"/>
            <w:spacing w:before="0" w:beforeAutospacing="0" w:after="0" w:afterAutospacing="0" w:line="480" w:lineRule="auto"/>
            <w:ind w:left="720" w:hanging="720"/>
          </w:pPr>
        </w:pPrChange>
      </w:pPr>
      <w:ins w:id="1490" w:author="Author">
        <w:del w:id="1491" w:author="Author">
          <w:r w:rsidDel="00206874">
            <w:tab/>
          </w:r>
        </w:del>
      </w:ins>
    </w:p>
    <w:p w14:paraId="696574B4" w14:textId="5944FEAF" w:rsidR="005D5F4B" w:rsidRPr="000F1AB2" w:rsidDel="00206874" w:rsidRDefault="0057797B">
      <w:pPr>
        <w:ind w:firstLine="0"/>
        <w:jc w:val="both"/>
        <w:rPr>
          <w:ins w:id="1492" w:author="Author"/>
          <w:del w:id="1493" w:author="Author"/>
          <w:rFonts w:ascii="Times New Roman" w:eastAsia="Times New Roman" w:hAnsi="Times New Roman" w:cs="Times New Roman"/>
          <w:sz w:val="24"/>
          <w:szCs w:val="24"/>
        </w:rPr>
        <w:pPrChange w:id="1494" w:author="Author">
          <w:pPr>
            <w:ind w:firstLine="0"/>
          </w:pPr>
        </w:pPrChange>
      </w:pPr>
      <w:ins w:id="1495" w:author="Author">
        <w:del w:id="1496" w:author="Author">
          <w:r w:rsidDel="00206874">
            <w:rPr>
              <w:rFonts w:ascii="Times New Roman" w:eastAsia="Times New Roman" w:hAnsi="Times New Roman" w:cs="Times New Roman"/>
              <w:sz w:val="24"/>
              <w:szCs w:val="24"/>
            </w:rPr>
            <w:tab/>
          </w:r>
          <w:r w:rsidR="005D5F4B" w:rsidRPr="000F1AB2" w:rsidDel="00206874">
            <w:rPr>
              <w:rFonts w:ascii="Times New Roman" w:eastAsia="Times New Roman" w:hAnsi="Times New Roman" w:cs="Times New Roman"/>
              <w:sz w:val="24"/>
              <w:szCs w:val="24"/>
            </w:rPr>
            <w:delText>Optimization</w:delText>
          </w:r>
        </w:del>
      </w:ins>
    </w:p>
    <w:p w14:paraId="743B1400" w14:textId="06072ACF" w:rsidR="005D5F4B" w:rsidRPr="000F1AB2" w:rsidDel="00206874" w:rsidRDefault="005D5F4B">
      <w:pPr>
        <w:ind w:firstLine="0"/>
        <w:jc w:val="both"/>
        <w:rPr>
          <w:ins w:id="1497" w:author="Author"/>
          <w:del w:id="1498" w:author="Author"/>
          <w:rFonts w:ascii="Times New Roman" w:eastAsia="Times New Roman" w:hAnsi="Times New Roman" w:cs="Times New Roman"/>
          <w:sz w:val="24"/>
          <w:szCs w:val="24"/>
        </w:rPr>
        <w:pPrChange w:id="1499" w:author="Author">
          <w:pPr>
            <w:ind w:firstLine="0"/>
          </w:pPr>
        </w:pPrChange>
      </w:pPr>
      <w:ins w:id="1500" w:author="Author">
        <w:del w:id="1501" w:author="Author">
          <w:r w:rsidRPr="000F1AB2" w:rsidDel="00206874">
            <w:rPr>
              <w:rFonts w:ascii="Times New Roman" w:eastAsia="Times New Roman" w:hAnsi="Times New Roman" w:cs="Times New Roman"/>
              <w:sz w:val="24"/>
              <w:szCs w:val="24"/>
            </w:rPr>
            <w:delText xml:space="preserve">A Similar approach to streamline the inflow and outflow of taxi routes has been implemented at Beijing International Airport by identifying bottle necks and reduced the average taxi-in time by 5.1 minutes. Controlling pushback reduces average taxi-out time by 3.7 minutes. It is a novel integration of data analysis and optimization tailored to the studied airport to evaluate and improve surface operations. The data-driven customization and optimization results showcase the benefits of this approach </w:delText>
          </w:r>
          <w:r w:rsidRPr="00206874" w:rsidDel="00206874">
            <w:rPr>
              <w:rFonts w:ascii="Times New Roman" w:hAnsi="Times New Roman" w:cs="Times New Roman"/>
              <w:sz w:val="24"/>
              <w:szCs w:val="24"/>
            </w:rPr>
            <w:delText>(Ma et al., n.d.)</w:delText>
          </w:r>
          <w:r w:rsidRPr="000F1AB2" w:rsidDel="00206874">
            <w:rPr>
              <w:rFonts w:ascii="Times New Roman" w:eastAsia="Times New Roman" w:hAnsi="Times New Roman" w:cs="Times New Roman"/>
              <w:sz w:val="24"/>
              <w:szCs w:val="24"/>
            </w:rPr>
            <w:delText>.</w:delText>
          </w:r>
        </w:del>
      </w:ins>
    </w:p>
    <w:p w14:paraId="197B3272" w14:textId="37AD079B" w:rsidR="005D5F4B" w:rsidRPr="000F1AB2" w:rsidDel="00206874" w:rsidRDefault="005D5F4B">
      <w:pPr>
        <w:pStyle w:val="NormalWeb"/>
        <w:spacing w:before="0" w:beforeAutospacing="0" w:after="0" w:afterAutospacing="0" w:line="480" w:lineRule="auto"/>
        <w:ind w:left="720" w:hanging="720"/>
        <w:jc w:val="both"/>
        <w:rPr>
          <w:ins w:id="1502" w:author="Author"/>
          <w:del w:id="1503" w:author="Author"/>
        </w:rPr>
        <w:pPrChange w:id="1504" w:author="Author">
          <w:pPr>
            <w:pStyle w:val="NormalWeb"/>
            <w:spacing w:before="0" w:beforeAutospacing="0" w:after="0" w:afterAutospacing="0" w:line="480" w:lineRule="auto"/>
            <w:ind w:left="720" w:hanging="720"/>
          </w:pPr>
        </w:pPrChange>
      </w:pPr>
      <w:ins w:id="1505" w:author="Author">
        <w:del w:id="1506" w:author="Author">
          <w:r w:rsidRPr="000F1AB2" w:rsidDel="00206874">
            <w:delText xml:space="preserve">Ma, J., Zhou, J., Liang, M., &amp; Delahaye, D. (n.d.). Data-driven trajectory-based analysis and optimization of airport surface movement. </w:delText>
          </w:r>
          <w:r w:rsidRPr="000F1AB2" w:rsidDel="00206874">
            <w:rPr>
              <w:i/>
              <w:iCs/>
            </w:rPr>
            <w:delText>Transportation Research Part C: Emerging Technologies</w:delText>
          </w:r>
          <w:r w:rsidRPr="000F1AB2" w:rsidDel="00206874">
            <w:delText xml:space="preserve">, </w:delText>
          </w:r>
          <w:r w:rsidRPr="000F1AB2" w:rsidDel="00206874">
            <w:rPr>
              <w:i/>
              <w:iCs/>
            </w:rPr>
            <w:delText>145</w:delText>
          </w:r>
          <w:r w:rsidRPr="000F1AB2" w:rsidDel="00206874">
            <w:delText xml:space="preserve">, 103902. </w:delText>
          </w:r>
          <w:r w:rsidRPr="000F1AB2" w:rsidDel="00206874">
            <w:fldChar w:fldCharType="begin"/>
          </w:r>
          <w:r w:rsidRPr="000F1AB2" w:rsidDel="00206874">
            <w:delInstrText>HYPERLINK "https://doi.org/10.1016/j.trc.2022.103902"</w:delInstrText>
          </w:r>
          <w:r w:rsidRPr="000F1AB2" w:rsidDel="00206874">
            <w:fldChar w:fldCharType="separate"/>
          </w:r>
          <w:r w:rsidRPr="000F1AB2" w:rsidDel="00206874">
            <w:rPr>
              <w:rStyle w:val="Hyperlink"/>
            </w:rPr>
            <w:delText>https://doi.org/10.1016/j.trc.2022.103902</w:delText>
          </w:r>
          <w:r w:rsidRPr="000F1AB2" w:rsidDel="00206874">
            <w:fldChar w:fldCharType="end"/>
          </w:r>
        </w:del>
      </w:ins>
    </w:p>
    <w:p w14:paraId="3B6319EC" w14:textId="04099A95" w:rsidR="005D5F4B" w:rsidRPr="000F1AB2" w:rsidDel="00206874" w:rsidRDefault="005D5F4B">
      <w:pPr>
        <w:pStyle w:val="NormalWeb"/>
        <w:spacing w:before="0" w:beforeAutospacing="0" w:after="0" w:afterAutospacing="0" w:line="480" w:lineRule="auto"/>
        <w:ind w:left="720" w:hanging="720"/>
        <w:jc w:val="both"/>
        <w:rPr>
          <w:ins w:id="1507" w:author="Author"/>
          <w:del w:id="1508" w:author="Author"/>
        </w:rPr>
        <w:pPrChange w:id="1509" w:author="Author">
          <w:pPr>
            <w:pStyle w:val="NormalWeb"/>
            <w:spacing w:before="0" w:beforeAutospacing="0" w:after="0" w:afterAutospacing="0" w:line="480" w:lineRule="auto"/>
            <w:ind w:left="720" w:hanging="720"/>
          </w:pPr>
        </w:pPrChange>
      </w:pPr>
    </w:p>
    <w:p w14:paraId="646A449A" w14:textId="7F7BEE5D" w:rsidR="003641F0" w:rsidRPr="000F1AB2" w:rsidDel="00206874" w:rsidRDefault="003641F0">
      <w:pPr>
        <w:pStyle w:val="NormalWeb"/>
        <w:spacing w:before="0" w:beforeAutospacing="0" w:after="0" w:afterAutospacing="0" w:line="480" w:lineRule="auto"/>
        <w:ind w:left="720" w:hanging="720"/>
        <w:jc w:val="both"/>
        <w:rPr>
          <w:del w:id="1510" w:author="Author"/>
        </w:rPr>
        <w:pPrChange w:id="1511" w:author="Author">
          <w:pPr>
            <w:pStyle w:val="NormalWeb"/>
            <w:spacing w:before="0" w:beforeAutospacing="0" w:after="0" w:afterAutospacing="0" w:line="480" w:lineRule="auto"/>
            <w:ind w:left="720" w:hanging="720"/>
          </w:pPr>
        </w:pPrChange>
      </w:pPr>
    </w:p>
    <w:p w14:paraId="4BA174A2" w14:textId="3EA43537" w:rsidR="00133807" w:rsidRPr="000F1AB2" w:rsidDel="00206874" w:rsidRDefault="000C2FF1">
      <w:pPr>
        <w:pStyle w:val="NormalWeb"/>
        <w:spacing w:before="0" w:beforeAutospacing="0" w:after="0" w:afterAutospacing="0" w:line="480" w:lineRule="auto"/>
        <w:ind w:left="720" w:hanging="720"/>
        <w:jc w:val="both"/>
        <w:rPr>
          <w:ins w:id="1512" w:author="Author"/>
          <w:del w:id="1513" w:author="Author"/>
          <w:b/>
          <w:bCs/>
        </w:rPr>
        <w:pPrChange w:id="1514" w:author="Author">
          <w:pPr>
            <w:pStyle w:val="NormalWeb"/>
            <w:spacing w:before="0" w:beforeAutospacing="0" w:after="0" w:afterAutospacing="0" w:line="480" w:lineRule="auto"/>
            <w:ind w:left="720" w:hanging="720"/>
          </w:pPr>
        </w:pPrChange>
      </w:pPr>
      <w:ins w:id="1515" w:author="Author">
        <w:del w:id="1516" w:author="Author">
          <w:r w:rsidRPr="000F1AB2" w:rsidDel="00206874">
            <w:rPr>
              <w:b/>
              <w:bCs/>
            </w:rPr>
            <w:delText xml:space="preserve">Algorithm driven </w:delText>
          </w:r>
          <w:r w:rsidR="00D348F8" w:rsidRPr="000F1AB2" w:rsidDel="00206874">
            <w:rPr>
              <w:b/>
              <w:bCs/>
            </w:rPr>
            <w:delText>process re-engineering for baggage handling.</w:delText>
          </w:r>
        </w:del>
      </w:ins>
    </w:p>
    <w:p w14:paraId="58375D61" w14:textId="726D11C9" w:rsidR="00D348F8" w:rsidRPr="000F1AB2" w:rsidDel="00206874" w:rsidRDefault="00D348F8">
      <w:pPr>
        <w:pStyle w:val="NormalWeb"/>
        <w:spacing w:before="0" w:beforeAutospacing="0" w:after="0" w:afterAutospacing="0" w:line="480" w:lineRule="auto"/>
        <w:ind w:firstLine="720"/>
        <w:jc w:val="both"/>
        <w:rPr>
          <w:del w:id="1517" w:author="Author"/>
        </w:rPr>
        <w:pPrChange w:id="1518" w:author="Author">
          <w:pPr>
            <w:pStyle w:val="NormalWeb"/>
            <w:spacing w:before="0" w:beforeAutospacing="0" w:after="0" w:afterAutospacing="0" w:line="480" w:lineRule="auto"/>
            <w:ind w:left="720" w:hanging="720"/>
          </w:pPr>
        </w:pPrChange>
      </w:pPr>
      <w:ins w:id="1519" w:author="Author">
        <w:del w:id="1520" w:author="Author">
          <w:r w:rsidRPr="000F1AB2" w:rsidDel="00206874">
            <w:delText>To avoid the high turn around</w:delText>
          </w:r>
          <w:r w:rsidR="00D654B0" w:rsidRPr="000F1AB2" w:rsidDel="00206874">
            <w:delText>turnaround</w:delText>
          </w:r>
          <w:r w:rsidRPr="000F1AB2" w:rsidDel="00206874">
            <w:delText xml:space="preserve"> time</w:delText>
          </w:r>
          <w:r w:rsidR="00B37B2E" w:rsidRPr="000F1AB2" w:rsidDel="00206874">
            <w:delText xml:space="preserve">, </w:delText>
          </w:r>
          <w:r w:rsidR="0001006F" w:rsidRPr="000F1AB2" w:rsidDel="00206874">
            <w:delText xml:space="preserve">Copenhagen Airport and The Technical University Denmark, </w:delText>
          </w:r>
          <w:r w:rsidR="00C409B4" w:rsidRPr="000F1AB2" w:rsidDel="00206874">
            <w:delText xml:space="preserve">developed the </w:delText>
          </w:r>
          <w:r w:rsidR="00916C25" w:rsidRPr="000F1AB2" w:rsidDel="00206874">
            <w:delText xml:space="preserve">algorithm </w:delText>
          </w:r>
          <w:r w:rsidR="00817BEC" w:rsidRPr="000F1AB2" w:rsidDel="00206874">
            <w:delText xml:space="preserve">for handling outbound luggage at the airport. This has </w:delText>
          </w:r>
          <w:r w:rsidR="00A44FB0" w:rsidRPr="000F1AB2" w:rsidDel="00206874">
            <w:delText>eliminated the need to increase the real estate area for baggage handling at the airport</w:delText>
          </w:r>
          <w:r w:rsidR="00956EAD" w:rsidRPr="000F1AB2" w:rsidDel="00206874">
            <w:delText xml:space="preserve"> </w:delText>
          </w:r>
          <w:r w:rsidR="00144ED5" w:rsidRPr="000F1AB2" w:rsidDel="00206874">
            <w:delText>(Pisinger, D., &amp; Rude, S. Í. H. 2020)</w:delText>
          </w:r>
          <w:r w:rsidR="00956EAD" w:rsidRPr="000F1AB2" w:rsidDel="00206874">
            <w:delText>(Sameena.N, 2021b)</w:delText>
          </w:r>
          <w:r w:rsidR="00A44FB0" w:rsidRPr="000F1AB2" w:rsidDel="00206874">
            <w:delText>.</w:delText>
          </w:r>
          <w:r w:rsidR="00916C25" w:rsidRPr="000F1AB2" w:rsidDel="00206874">
            <w:delText>to</w:delText>
          </w:r>
          <w:r w:rsidRPr="000F1AB2" w:rsidDel="00206874">
            <w:delText xml:space="preserve"> </w:delText>
          </w:r>
        </w:del>
      </w:ins>
    </w:p>
    <w:p w14:paraId="35A67DE8" w14:textId="6A07CDCB" w:rsidR="00133807" w:rsidRPr="00206874" w:rsidDel="00206874" w:rsidRDefault="007F1C84">
      <w:pPr>
        <w:ind w:left="720" w:hanging="720"/>
        <w:jc w:val="both"/>
        <w:rPr>
          <w:ins w:id="1521" w:author="Author"/>
          <w:del w:id="1522" w:author="Author"/>
          <w:rFonts w:ascii="Times New Roman" w:hAnsi="Times New Roman" w:cs="Times New Roman"/>
          <w:sz w:val="24"/>
          <w:szCs w:val="24"/>
        </w:rPr>
        <w:pPrChange w:id="1523" w:author="Author">
          <w:pPr>
            <w:ind w:left="720" w:hanging="720"/>
          </w:pPr>
        </w:pPrChange>
      </w:pPr>
      <w:ins w:id="1524" w:author="Author">
        <w:del w:id="1525" w:author="Author">
          <w:r w:rsidRPr="00206874" w:rsidDel="00206874">
            <w:rPr>
              <w:rFonts w:ascii="Times New Roman" w:hAnsi="Times New Roman" w:cs="Times New Roman"/>
              <w:sz w:val="24"/>
              <w:szCs w:val="24"/>
            </w:rPr>
            <w:delText xml:space="preserve">Pisinger, </w:delText>
          </w:r>
          <w:bookmarkStart w:id="1526" w:name="_Hlk148019579"/>
          <w:r w:rsidRPr="00206874" w:rsidDel="00206874">
            <w:rPr>
              <w:rFonts w:ascii="Times New Roman" w:hAnsi="Times New Roman" w:cs="Times New Roman"/>
              <w:sz w:val="24"/>
              <w:szCs w:val="24"/>
            </w:rPr>
            <w:delText xml:space="preserve">D., &amp; Rude, S. Í. H. (2020). </w:delText>
          </w:r>
          <w:bookmarkEnd w:id="1526"/>
          <w:r w:rsidRPr="00206874" w:rsidDel="00206874">
            <w:rPr>
              <w:rFonts w:ascii="Times New Roman" w:hAnsi="Times New Roman" w:cs="Times New Roman"/>
              <w:sz w:val="24"/>
              <w:szCs w:val="24"/>
            </w:rPr>
            <w:delText xml:space="preserve">Advanced algorithms for improved baggage handling. </w:delText>
          </w:r>
          <w:bookmarkStart w:id="1527" w:name="_Hlk148019631"/>
          <w:r w:rsidRPr="00206874" w:rsidDel="00206874">
            <w:rPr>
              <w:rFonts w:ascii="Times New Roman" w:hAnsi="Times New Roman" w:cs="Times New Roman"/>
              <w:sz w:val="24"/>
              <w:szCs w:val="24"/>
            </w:rPr>
            <w:delText>Journal of Airport Management, 14(3), 280-290</w:delText>
          </w:r>
          <w:bookmarkEnd w:id="1527"/>
          <w:r w:rsidRPr="00206874" w:rsidDel="00206874">
            <w:rPr>
              <w:rFonts w:ascii="Times New Roman" w:hAnsi="Times New Roman" w:cs="Times New Roman"/>
              <w:sz w:val="24"/>
              <w:szCs w:val="24"/>
            </w:rPr>
            <w:delText xml:space="preserve">. </w:delText>
          </w:r>
          <w:r w:rsidRPr="00206874" w:rsidDel="00206874">
            <w:rPr>
              <w:rFonts w:ascii="Times New Roman" w:hAnsi="Times New Roman" w:cs="Times New Roman"/>
              <w:sz w:val="24"/>
              <w:szCs w:val="24"/>
            </w:rPr>
            <w:fldChar w:fldCharType="begin"/>
          </w:r>
          <w:r w:rsidRPr="00206874" w:rsidDel="00206874">
            <w:rPr>
              <w:rFonts w:ascii="Times New Roman" w:hAnsi="Times New Roman" w:cs="Times New Roman"/>
              <w:sz w:val="24"/>
              <w:szCs w:val="24"/>
            </w:rPr>
            <w:delInstrText>HYPERLINK "https://www.henrystewartpublications.com/jam/v14"</w:delInstrText>
          </w:r>
          <w:r w:rsidRPr="00206874" w:rsidDel="00206874">
            <w:rPr>
              <w:rFonts w:ascii="Times New Roman" w:hAnsi="Times New Roman" w:cs="Times New Roman"/>
              <w:sz w:val="24"/>
              <w:szCs w:val="24"/>
            </w:rPr>
          </w:r>
          <w:r w:rsidRPr="00206874" w:rsidDel="00206874">
            <w:rPr>
              <w:rFonts w:ascii="Times New Roman" w:hAnsi="Times New Roman" w:cs="Times New Roman"/>
              <w:sz w:val="24"/>
              <w:szCs w:val="24"/>
            </w:rPr>
            <w:fldChar w:fldCharType="separate"/>
          </w:r>
          <w:r w:rsidRPr="00206874" w:rsidDel="00206874">
            <w:rPr>
              <w:rStyle w:val="Hyperlink"/>
              <w:rFonts w:ascii="Times New Roman" w:hAnsi="Times New Roman" w:cs="Times New Roman"/>
              <w:sz w:val="24"/>
              <w:szCs w:val="24"/>
            </w:rPr>
            <w:delText>https://www.henrystewartpublications.com/jam/v14</w:delText>
          </w:r>
          <w:r w:rsidRPr="00206874" w:rsidDel="00206874">
            <w:rPr>
              <w:rFonts w:ascii="Times New Roman" w:hAnsi="Times New Roman" w:cs="Times New Roman"/>
              <w:sz w:val="24"/>
              <w:szCs w:val="24"/>
            </w:rPr>
            <w:fldChar w:fldCharType="end"/>
          </w:r>
        </w:del>
      </w:ins>
    </w:p>
    <w:p w14:paraId="249800CF" w14:textId="0D23BA8E" w:rsidR="00D66A31" w:rsidRPr="000F1AB2" w:rsidDel="00206874" w:rsidRDefault="00D66A31">
      <w:pPr>
        <w:pStyle w:val="NormalWeb"/>
        <w:spacing w:before="0" w:beforeAutospacing="0" w:after="0" w:afterAutospacing="0" w:line="480" w:lineRule="auto"/>
        <w:ind w:left="720" w:hanging="720"/>
        <w:jc w:val="both"/>
        <w:rPr>
          <w:ins w:id="1528" w:author="Author"/>
          <w:del w:id="1529" w:author="Author"/>
        </w:rPr>
        <w:pPrChange w:id="1530" w:author="Author">
          <w:pPr>
            <w:pStyle w:val="NormalWeb"/>
            <w:spacing w:before="0" w:beforeAutospacing="0" w:after="0" w:afterAutospacing="0" w:line="480" w:lineRule="auto"/>
            <w:ind w:left="720" w:hanging="720"/>
          </w:pPr>
        </w:pPrChange>
      </w:pPr>
      <w:ins w:id="1531" w:author="Author">
        <w:del w:id="1532" w:author="Author">
          <w:r w:rsidRPr="000F1AB2" w:rsidDel="00206874">
            <w:delText xml:space="preserve">Pisinger, D., &amp; Rude, S. Í. H. (2020). </w:delText>
          </w:r>
          <w:r w:rsidRPr="000F1AB2" w:rsidDel="00206874">
            <w:rPr>
              <w:rPrChange w:id="1533" w:author="Author">
                <w:rPr>
                  <w:i/>
                  <w:iCs/>
                </w:rPr>
              </w:rPrChange>
            </w:rPr>
            <w:delText>Advanced algorithms for improved baggage handling</w:delText>
          </w:r>
          <w:r w:rsidRPr="000F1AB2" w:rsidDel="00206874">
            <w:delText>.</w:delText>
          </w:r>
          <w:r w:rsidR="0046074D" w:rsidRPr="000F1AB2" w:rsidDel="00206874">
            <w:delText xml:space="preserve"> Journal of Airport Management, 14(3), 280-290. </w:delText>
          </w:r>
          <w:r w:rsidRPr="000F1AB2" w:rsidDel="00206874">
            <w:delText xml:space="preserve"> </w:delText>
          </w:r>
          <w:r w:rsidR="0046074D" w:rsidRPr="00F354D7" w:rsidDel="00206874">
            <w:fldChar w:fldCharType="begin"/>
          </w:r>
          <w:r w:rsidR="0046074D" w:rsidRPr="000F1AB2" w:rsidDel="00206874">
            <w:delInstrText>HYPERLINK "https://trid.trb.org/view/1753585"</w:delInstrText>
          </w:r>
          <w:r w:rsidR="0046074D" w:rsidRPr="00F354D7" w:rsidDel="00206874">
            <w:fldChar w:fldCharType="separate"/>
          </w:r>
          <w:r w:rsidR="0046074D" w:rsidRPr="000F1AB2" w:rsidDel="00206874">
            <w:rPr>
              <w:rStyle w:val="Hyperlink"/>
            </w:rPr>
            <w:delText>https://trid.trb.org/view/1753585</w:delText>
          </w:r>
          <w:r w:rsidR="0046074D" w:rsidRPr="00F354D7" w:rsidDel="00206874">
            <w:fldChar w:fldCharType="end"/>
          </w:r>
        </w:del>
      </w:ins>
    </w:p>
    <w:p w14:paraId="5E5314D2" w14:textId="2EB88D23" w:rsidR="0046074D" w:rsidRPr="000F1AB2" w:rsidDel="00206874" w:rsidRDefault="0046074D">
      <w:pPr>
        <w:pStyle w:val="NormalWeb"/>
        <w:spacing w:before="0" w:beforeAutospacing="0" w:after="0" w:afterAutospacing="0" w:line="480" w:lineRule="auto"/>
        <w:ind w:left="720" w:hanging="720"/>
        <w:jc w:val="both"/>
        <w:rPr>
          <w:ins w:id="1534" w:author="Author"/>
          <w:del w:id="1535" w:author="Author"/>
        </w:rPr>
        <w:pPrChange w:id="1536" w:author="Author">
          <w:pPr>
            <w:pStyle w:val="NormalWeb"/>
            <w:spacing w:before="0" w:beforeAutospacing="0" w:after="0" w:afterAutospacing="0" w:line="480" w:lineRule="auto"/>
            <w:ind w:left="720" w:hanging="720"/>
          </w:pPr>
        </w:pPrChange>
      </w:pPr>
    </w:p>
    <w:p w14:paraId="07FD7480" w14:textId="790B505A" w:rsidR="00D66A31" w:rsidRPr="00206874" w:rsidDel="00206874" w:rsidRDefault="00D66A31">
      <w:pPr>
        <w:ind w:left="720" w:hanging="720"/>
        <w:jc w:val="both"/>
        <w:rPr>
          <w:ins w:id="1537" w:author="Author"/>
          <w:del w:id="1538" w:author="Author"/>
          <w:rFonts w:ascii="Times New Roman" w:hAnsi="Times New Roman" w:cs="Times New Roman"/>
          <w:sz w:val="24"/>
          <w:szCs w:val="24"/>
        </w:rPr>
        <w:pPrChange w:id="1539" w:author="Author">
          <w:pPr>
            <w:ind w:firstLine="0"/>
          </w:pPr>
        </w:pPrChange>
      </w:pPr>
    </w:p>
    <w:p w14:paraId="27C15931" w14:textId="42168854" w:rsidR="007F1C84" w:rsidRPr="00206874" w:rsidDel="00206874" w:rsidRDefault="007F1C84">
      <w:pPr>
        <w:ind w:firstLine="0"/>
        <w:jc w:val="both"/>
        <w:rPr>
          <w:del w:id="1540" w:author="Author"/>
          <w:rFonts w:ascii="Times New Roman" w:hAnsi="Times New Roman" w:cs="Times New Roman"/>
          <w:sz w:val="24"/>
          <w:szCs w:val="24"/>
        </w:rPr>
        <w:pPrChange w:id="1541" w:author="Author">
          <w:pPr/>
        </w:pPrChange>
      </w:pPr>
    </w:p>
    <w:p w14:paraId="38397D5B" w14:textId="36677FDF" w:rsidR="00AA2D0C" w:rsidRPr="000F1AB2" w:rsidDel="00206874" w:rsidRDefault="00BE71C0">
      <w:pPr>
        <w:ind w:firstLine="0"/>
        <w:jc w:val="both"/>
        <w:rPr>
          <w:del w:id="1542" w:author="Author"/>
          <w:rFonts w:ascii="Times New Roman" w:hAnsi="Times New Roman" w:cs="Times New Roman"/>
          <w:b/>
          <w:bCs/>
          <w:sz w:val="24"/>
          <w:szCs w:val="24"/>
          <w:rPrChange w:id="1543" w:author="Author">
            <w:rPr>
              <w:del w:id="1544" w:author="Author"/>
            </w:rPr>
          </w:rPrChange>
        </w:rPr>
        <w:pPrChange w:id="1545" w:author="Author">
          <w:pPr/>
        </w:pPrChange>
      </w:pPr>
      <w:ins w:id="1546" w:author="Author">
        <w:del w:id="1547" w:author="Author">
          <w:r w:rsidRPr="000F1AB2" w:rsidDel="00206874">
            <w:rPr>
              <w:rFonts w:ascii="Times New Roman" w:hAnsi="Times New Roman" w:cs="Times New Roman"/>
              <w:b/>
              <w:bCs/>
              <w:sz w:val="24"/>
              <w:szCs w:val="24"/>
              <w:rPrChange w:id="1548" w:author="Author">
                <w:rPr/>
              </w:rPrChange>
            </w:rPr>
            <w:delText>An Application of Cluster Analysis Method to Determine Vietnam Airlines Ground Handling Service Quality Benchmarks</w:delText>
          </w:r>
        </w:del>
      </w:ins>
    </w:p>
    <w:p w14:paraId="263B826F" w14:textId="73A238C6" w:rsidR="004C4950" w:rsidRPr="00206874" w:rsidDel="00206874" w:rsidRDefault="00E21548">
      <w:pPr>
        <w:jc w:val="both"/>
        <w:rPr>
          <w:ins w:id="1549" w:author="Author"/>
          <w:del w:id="1550" w:author="Author"/>
          <w:rFonts w:ascii="Times New Roman" w:eastAsia="Times New Roman" w:hAnsi="Times New Roman" w:cs="Times New Roman"/>
          <w:sz w:val="24"/>
          <w:szCs w:val="24"/>
        </w:rPr>
        <w:pPrChange w:id="1551" w:author="Author">
          <w:pPr>
            <w:pStyle w:val="ListParagraph"/>
            <w:ind w:left="360" w:firstLine="0"/>
          </w:pPr>
        </w:pPrChange>
      </w:pPr>
      <w:ins w:id="1552" w:author="Author">
        <w:del w:id="1553" w:author="Author">
          <w:r w:rsidRPr="000F1AB2" w:rsidDel="00206874">
            <w:rPr>
              <w:rFonts w:ascii="Times New Roman" w:eastAsia="Times New Roman" w:hAnsi="Times New Roman" w:cs="Times New Roman"/>
              <w:sz w:val="24"/>
              <w:szCs w:val="24"/>
            </w:rPr>
            <w:delText>The authors used</w:delText>
          </w:r>
          <w:r w:rsidR="000A2FA9" w:rsidDel="00206874">
            <w:rPr>
              <w:rFonts w:ascii="Times New Roman" w:eastAsia="Times New Roman" w:hAnsi="Times New Roman" w:cs="Times New Roman"/>
              <w:sz w:val="24"/>
              <w:szCs w:val="24"/>
            </w:rPr>
            <w:delText>Here, use of</w:delText>
          </w:r>
          <w:r w:rsidRPr="000F1AB2" w:rsidDel="00206874">
            <w:rPr>
              <w:rFonts w:ascii="Times New Roman" w:eastAsia="Times New Roman" w:hAnsi="Times New Roman" w:cs="Times New Roman"/>
              <w:sz w:val="24"/>
              <w:szCs w:val="24"/>
            </w:rPr>
            <w:delText xml:space="preserve"> cluster analysis to analyze ground handling service quality data from Vietnam Airlines at Noi Bai International Airport. Data was collected through questionnaires completed by 315 international passengers in 2019. The questionnaire had 28 service quality attributes across 5 dimensions (reliability, assurance, tangibles, empathy, responsiveness). Cluster analysis identified 3 service quality clusters: high, medium, and low. The high cluster had high scores across all dimensions. The medium cluster had moderate scores. The low cluster had low scores on reliability, assurance and empathy. Based on the cluster analysis, benchmarks were proposed for ground handling service quality at Noi Bai Airport. For the high quality benchmark, scores should be above 4.1 across all dimensions. For the minimum quality benchmark, scores should be above 3.4 across all dimensions. The research provides data-driven quality benchmarks that Vietnam Airlines can use to evaluate and improve their ground handling services. The methodology can also be applied to other airlines and airports</w:delText>
          </w:r>
          <w:r w:rsidR="00AB3EE5" w:rsidRPr="000F1AB2" w:rsidDel="00206874">
            <w:rPr>
              <w:rFonts w:ascii="Times New Roman" w:eastAsia="Times New Roman" w:hAnsi="Times New Roman" w:cs="Times New Roman"/>
              <w:sz w:val="24"/>
              <w:szCs w:val="24"/>
            </w:rPr>
            <w:delText xml:space="preserve"> (</w:delText>
          </w:r>
          <w:r w:rsidR="00AB3EE5" w:rsidRPr="00206874" w:rsidDel="00206874">
            <w:rPr>
              <w:rFonts w:ascii="Times New Roman" w:hAnsi="Times New Roman" w:cs="Times New Roman"/>
              <w:sz w:val="24"/>
              <w:szCs w:val="24"/>
            </w:rPr>
            <w:delText>Wang, T. W., &amp; Pham, Y. T. H. 2020)</w:delText>
          </w:r>
          <w:r w:rsidRPr="000F1AB2" w:rsidDel="00206874">
            <w:rPr>
              <w:rFonts w:ascii="Times New Roman" w:eastAsia="Times New Roman" w:hAnsi="Times New Roman" w:cs="Times New Roman"/>
              <w:sz w:val="24"/>
              <w:szCs w:val="24"/>
            </w:rPr>
            <w:delText>.</w:delText>
          </w:r>
        </w:del>
      </w:ins>
    </w:p>
    <w:p w14:paraId="28DD8AA7" w14:textId="6459EB89" w:rsidR="00AA7D4E" w:rsidRPr="000F1AB2" w:rsidDel="00206874" w:rsidRDefault="00AA7D4E">
      <w:pPr>
        <w:pStyle w:val="NormalWeb"/>
        <w:spacing w:before="0" w:beforeAutospacing="0" w:after="0" w:afterAutospacing="0" w:line="480" w:lineRule="auto"/>
        <w:ind w:left="720" w:hanging="720"/>
        <w:jc w:val="both"/>
        <w:rPr>
          <w:ins w:id="1554" w:author="Author"/>
          <w:del w:id="1555" w:author="Author"/>
        </w:rPr>
        <w:pPrChange w:id="1556" w:author="Author">
          <w:pPr>
            <w:pStyle w:val="NormalWeb"/>
            <w:spacing w:before="0" w:beforeAutospacing="0" w:after="0" w:afterAutospacing="0" w:line="480" w:lineRule="auto"/>
            <w:ind w:left="720" w:hanging="720"/>
          </w:pPr>
        </w:pPrChange>
      </w:pPr>
      <w:ins w:id="1557" w:author="Author">
        <w:del w:id="1558" w:author="Author">
          <w:r w:rsidRPr="000F1AB2" w:rsidDel="00206874">
            <w:delText xml:space="preserve">Wang, T. W., &amp; Pham, Y. T. H. (2020). An application of cluster analysis method to determine Vietnam Airlines’ ground handling service quality benchmarks. </w:delText>
          </w:r>
          <w:r w:rsidRPr="000F1AB2" w:rsidDel="00206874">
            <w:rPr>
              <w:i/>
              <w:iCs/>
            </w:rPr>
            <w:delText>Journal of Advanced Transportation</w:delText>
          </w:r>
          <w:r w:rsidRPr="000F1AB2" w:rsidDel="00206874">
            <w:delText xml:space="preserve">, </w:delText>
          </w:r>
          <w:r w:rsidRPr="000F1AB2" w:rsidDel="00206874">
            <w:rPr>
              <w:i/>
              <w:iCs/>
            </w:rPr>
            <w:delText>2020</w:delText>
          </w:r>
          <w:r w:rsidRPr="000F1AB2" w:rsidDel="00206874">
            <w:delText xml:space="preserve">, 1–13. </w:delText>
          </w:r>
          <w:r w:rsidRPr="00F354D7" w:rsidDel="00206874">
            <w:fldChar w:fldCharType="begin"/>
          </w:r>
          <w:r w:rsidRPr="000F1AB2" w:rsidDel="00206874">
            <w:delInstrText>HYPERLINK "https://doi.org/10.1155/2020/4156298"</w:delInstrText>
          </w:r>
          <w:r w:rsidRPr="00F354D7" w:rsidDel="00206874">
            <w:fldChar w:fldCharType="separate"/>
          </w:r>
          <w:r w:rsidRPr="000F1AB2" w:rsidDel="00206874">
            <w:rPr>
              <w:rStyle w:val="Hyperlink"/>
            </w:rPr>
            <w:delText>https://doi.org/10.1155/2020/4156298</w:delText>
          </w:r>
          <w:r w:rsidRPr="00F354D7" w:rsidDel="00206874">
            <w:fldChar w:fldCharType="end"/>
          </w:r>
        </w:del>
      </w:ins>
    </w:p>
    <w:p w14:paraId="7780722D" w14:textId="68ADD104" w:rsidR="00AA7D4E" w:rsidRPr="000F1AB2" w:rsidDel="00206874" w:rsidRDefault="00AA7D4E">
      <w:pPr>
        <w:pStyle w:val="NormalWeb"/>
        <w:spacing w:before="0" w:beforeAutospacing="0" w:after="0" w:afterAutospacing="0" w:line="480" w:lineRule="auto"/>
        <w:ind w:left="720" w:hanging="720"/>
        <w:jc w:val="both"/>
        <w:rPr>
          <w:ins w:id="1559" w:author="Author"/>
          <w:del w:id="1560" w:author="Author"/>
        </w:rPr>
        <w:pPrChange w:id="1561" w:author="Author">
          <w:pPr>
            <w:pStyle w:val="NormalWeb"/>
            <w:spacing w:before="0" w:beforeAutospacing="0" w:after="0" w:afterAutospacing="0" w:line="480" w:lineRule="auto"/>
            <w:ind w:left="720" w:hanging="720"/>
          </w:pPr>
        </w:pPrChange>
      </w:pPr>
    </w:p>
    <w:p w14:paraId="09EE6D79" w14:textId="6F388468" w:rsidR="00A755EB" w:rsidRPr="000F1AB2" w:rsidDel="00206874" w:rsidRDefault="00A755EB">
      <w:pPr>
        <w:pStyle w:val="ListParagraph"/>
        <w:ind w:left="0" w:firstLine="0"/>
        <w:jc w:val="both"/>
        <w:rPr>
          <w:ins w:id="1562" w:author="Author"/>
          <w:del w:id="1563" w:author="Author"/>
          <w:rFonts w:ascii="Times New Roman" w:eastAsia="Times New Roman" w:hAnsi="Times New Roman" w:cs="Times New Roman"/>
          <w:b/>
          <w:bCs/>
          <w:sz w:val="24"/>
          <w:szCs w:val="24"/>
        </w:rPr>
        <w:pPrChange w:id="1564" w:author="Author">
          <w:pPr>
            <w:pStyle w:val="ListParagraph"/>
            <w:ind w:left="0" w:firstLine="0"/>
          </w:pPr>
        </w:pPrChange>
      </w:pPr>
    </w:p>
    <w:p w14:paraId="4C5DB149" w14:textId="2501B6CD" w:rsidR="003E3C0F" w:rsidRPr="000F1AB2" w:rsidDel="00206874" w:rsidRDefault="00AE0762">
      <w:pPr>
        <w:pStyle w:val="ListParagraph"/>
        <w:ind w:left="0" w:firstLine="0"/>
        <w:jc w:val="both"/>
        <w:rPr>
          <w:ins w:id="1565" w:author="Author"/>
          <w:del w:id="1566" w:author="Author"/>
          <w:rFonts w:ascii="Times New Roman" w:eastAsia="Times New Roman" w:hAnsi="Times New Roman" w:cs="Times New Roman"/>
          <w:b/>
          <w:bCs/>
          <w:sz w:val="24"/>
          <w:szCs w:val="24"/>
          <w:rPrChange w:id="1567" w:author="Author">
            <w:rPr>
              <w:ins w:id="1568" w:author="Author"/>
              <w:del w:id="1569" w:author="Author"/>
              <w:rFonts w:ascii="Times New Roman" w:eastAsia="Times New Roman" w:hAnsi="Times New Roman" w:cs="Times New Roman"/>
              <w:sz w:val="24"/>
              <w:szCs w:val="24"/>
            </w:rPr>
          </w:rPrChange>
        </w:rPr>
        <w:pPrChange w:id="1570" w:author="Author">
          <w:pPr>
            <w:pStyle w:val="ListParagraph"/>
            <w:ind w:left="360" w:firstLine="0"/>
          </w:pPr>
        </w:pPrChange>
      </w:pPr>
      <w:ins w:id="1571" w:author="Author">
        <w:del w:id="1572" w:author="Author">
          <w:r w:rsidRPr="000F1AB2" w:rsidDel="00206874">
            <w:rPr>
              <w:rFonts w:ascii="Times New Roman" w:eastAsia="Times New Roman" w:hAnsi="Times New Roman" w:cs="Times New Roman"/>
              <w:b/>
              <w:bCs/>
              <w:sz w:val="24"/>
              <w:szCs w:val="24"/>
              <w:rPrChange w:id="1573" w:author="Author">
                <w:rPr>
                  <w:rFonts w:ascii="Times New Roman" w:eastAsia="Times New Roman" w:hAnsi="Times New Roman" w:cs="Times New Roman"/>
                  <w:sz w:val="24"/>
                  <w:szCs w:val="24"/>
                </w:rPr>
              </w:rPrChange>
            </w:rPr>
            <w:delText>Measures for Airlines to Reduce Airport Congestion Fees: Scheme Design and Performance Assessment</w:delText>
          </w:r>
          <w:r w:rsidR="003E3C0F" w:rsidRPr="000F1AB2" w:rsidDel="00206874">
            <w:rPr>
              <w:rFonts w:ascii="Times New Roman" w:eastAsia="Times New Roman" w:hAnsi="Times New Roman" w:cs="Times New Roman"/>
              <w:b/>
              <w:bCs/>
              <w:sz w:val="24"/>
              <w:szCs w:val="24"/>
              <w:rPrChange w:id="1574" w:author="Author">
                <w:rPr>
                  <w:rFonts w:ascii="Times New Roman" w:eastAsia="Times New Roman" w:hAnsi="Times New Roman" w:cs="Times New Roman"/>
                  <w:sz w:val="24"/>
                  <w:szCs w:val="24"/>
                </w:rPr>
              </w:rPrChange>
            </w:rPr>
            <w:delText>Here is a summary of the key points from the article:</w:delText>
          </w:r>
        </w:del>
      </w:ins>
    </w:p>
    <w:p w14:paraId="41671B7B" w14:textId="4DCE98C9" w:rsidR="003E3C0F" w:rsidRPr="000F1AB2" w:rsidDel="00206874" w:rsidRDefault="003E3C0F">
      <w:pPr>
        <w:pStyle w:val="ListParagraph"/>
        <w:ind w:left="0" w:firstLine="0"/>
        <w:jc w:val="both"/>
        <w:rPr>
          <w:ins w:id="1575" w:author="Author"/>
          <w:del w:id="1576" w:author="Author"/>
          <w:rFonts w:ascii="Times New Roman" w:eastAsia="Times New Roman" w:hAnsi="Times New Roman" w:cs="Times New Roman"/>
          <w:sz w:val="24"/>
          <w:szCs w:val="24"/>
        </w:rPr>
        <w:pPrChange w:id="1577" w:author="Author">
          <w:pPr>
            <w:pStyle w:val="ListParagraph"/>
            <w:ind w:left="360" w:firstLine="0"/>
          </w:pPr>
        </w:pPrChange>
      </w:pPr>
    </w:p>
    <w:p w14:paraId="2B960EFB" w14:textId="165F8F90" w:rsidR="003E3C0F" w:rsidRPr="00E57751" w:rsidDel="00206874" w:rsidRDefault="000F1AB2">
      <w:pPr>
        <w:jc w:val="both"/>
        <w:rPr>
          <w:ins w:id="1578" w:author="Author"/>
          <w:del w:id="1579" w:author="Author"/>
          <w:rFonts w:ascii="Times New Roman" w:eastAsia="Times New Roman" w:hAnsi="Times New Roman" w:cs="Times New Roman"/>
          <w:sz w:val="24"/>
          <w:szCs w:val="24"/>
        </w:rPr>
        <w:pPrChange w:id="1580" w:author="Author">
          <w:pPr>
            <w:pStyle w:val="ListParagraph"/>
            <w:ind w:left="360" w:firstLine="0"/>
          </w:pPr>
        </w:pPrChange>
      </w:pPr>
      <w:ins w:id="1581" w:author="Author">
        <w:del w:id="1582" w:author="Author">
          <w:r w:rsidRPr="000F1AB2" w:rsidDel="00206874">
            <w:rPr>
              <w:rFonts w:ascii="Times New Roman" w:eastAsia="Times New Roman" w:hAnsi="Times New Roman" w:cs="Times New Roman"/>
              <w:sz w:val="24"/>
              <w:szCs w:val="24"/>
            </w:rPr>
            <w:delText>A</w:delText>
          </w:r>
          <w:r w:rsidR="003E3C0F" w:rsidRPr="00E57751" w:rsidDel="00206874">
            <w:rPr>
              <w:rFonts w:ascii="Times New Roman" w:eastAsia="Times New Roman" w:hAnsi="Times New Roman" w:cs="Times New Roman"/>
              <w:sz w:val="24"/>
              <w:szCs w:val="24"/>
            </w:rPr>
            <w:delText xml:space="preserve">The authors develop a new algorithm called the oppositional krill herd algorithm (OKHA) </w:delText>
          </w:r>
          <w:r w:rsidRPr="000F1AB2" w:rsidDel="00206874">
            <w:rPr>
              <w:rFonts w:ascii="Times New Roman" w:eastAsia="Times New Roman" w:hAnsi="Times New Roman" w:cs="Times New Roman"/>
              <w:sz w:val="24"/>
              <w:szCs w:val="24"/>
            </w:rPr>
            <w:delText xml:space="preserve">was developed </w:delText>
          </w:r>
          <w:r w:rsidR="003E3C0F" w:rsidRPr="00E57751" w:rsidDel="00206874">
            <w:rPr>
              <w:rFonts w:ascii="Times New Roman" w:eastAsia="Times New Roman" w:hAnsi="Times New Roman" w:cs="Times New Roman"/>
              <w:sz w:val="24"/>
              <w:szCs w:val="24"/>
            </w:rPr>
            <w:delText>for global numerical optimization.</w:delText>
          </w:r>
          <w:r w:rsidR="0093458E" w:rsidRPr="00E57751" w:rsidDel="00206874">
            <w:rPr>
              <w:rFonts w:ascii="Times New Roman" w:eastAsia="Times New Roman" w:hAnsi="Times New Roman" w:cs="Times New Roman"/>
              <w:sz w:val="24"/>
              <w:szCs w:val="24"/>
            </w:rPr>
            <w:delText xml:space="preserve"> </w:delText>
          </w:r>
        </w:del>
      </w:ins>
    </w:p>
    <w:p w14:paraId="36C99018" w14:textId="424D3F97" w:rsidR="003E3C0F" w:rsidRPr="00E57751" w:rsidDel="00206874" w:rsidRDefault="003E3C0F">
      <w:pPr>
        <w:jc w:val="both"/>
        <w:rPr>
          <w:ins w:id="1583" w:author="Author"/>
          <w:del w:id="1584" w:author="Author"/>
          <w:rFonts w:ascii="Times New Roman" w:hAnsi="Times New Roman" w:cs="Times New Roman"/>
          <w:sz w:val="24"/>
          <w:szCs w:val="24"/>
        </w:rPr>
        <w:pPrChange w:id="1585" w:author="Author">
          <w:pPr>
            <w:pStyle w:val="ListParagraph"/>
            <w:ind w:left="360" w:firstLine="0"/>
          </w:pPr>
        </w:pPrChange>
      </w:pPr>
      <w:ins w:id="1586" w:author="Author">
        <w:del w:id="1587" w:author="Author">
          <w:r w:rsidRPr="00E57751" w:rsidDel="00206874">
            <w:rPr>
              <w:rFonts w:ascii="Times New Roman" w:hAnsi="Times New Roman" w:cs="Times New Roman"/>
              <w:sz w:val="24"/>
              <w:szCs w:val="24"/>
            </w:rPr>
            <w:delText>OKHA is based on the opposition-based learning and krill herd algorithms. It introduces an opposition-based population initialization method and new movement equations for krill individuals.</w:delText>
          </w:r>
          <w:r w:rsidR="0093458E" w:rsidRPr="000F1AB2" w:rsidDel="00206874">
            <w:rPr>
              <w:rFonts w:ascii="Times New Roman" w:eastAsia="Times New Roman" w:hAnsi="Times New Roman" w:cs="Times New Roman"/>
              <w:sz w:val="24"/>
              <w:szCs w:val="24"/>
            </w:rPr>
            <w:delText xml:space="preserve"> </w:delText>
          </w:r>
        </w:del>
      </w:ins>
    </w:p>
    <w:p w14:paraId="6DA9CB8C" w14:textId="75818492" w:rsidR="003E3C0F" w:rsidRPr="00E57751" w:rsidDel="00206874" w:rsidRDefault="003E3C0F">
      <w:pPr>
        <w:jc w:val="both"/>
        <w:rPr>
          <w:ins w:id="1588" w:author="Author"/>
          <w:del w:id="1589" w:author="Author"/>
          <w:rFonts w:ascii="Times New Roman" w:eastAsia="Times New Roman" w:hAnsi="Times New Roman" w:cs="Times New Roman"/>
          <w:sz w:val="24"/>
          <w:szCs w:val="24"/>
        </w:rPr>
        <w:pPrChange w:id="1590" w:author="Author">
          <w:pPr>
            <w:pStyle w:val="ListParagraph"/>
            <w:ind w:left="360" w:firstLine="0"/>
          </w:pPr>
        </w:pPrChange>
      </w:pPr>
      <w:ins w:id="1591" w:author="Author">
        <w:del w:id="1592" w:author="Author">
          <w:r w:rsidRPr="00E57751" w:rsidDel="00206874">
            <w:rPr>
              <w:rFonts w:ascii="Times New Roman" w:eastAsia="Times New Roman" w:hAnsi="Times New Roman" w:cs="Times New Roman"/>
              <w:sz w:val="24"/>
              <w:szCs w:val="24"/>
            </w:rPr>
            <w:delText>Performance of OKHA is tested on a set of 23 numerical benchmark functions and compared to other optimization algorithms like genetic algorithm, particle swarm optimization, and original krill herd algorithm.</w:delText>
          </w:r>
          <w:r w:rsidR="0093458E" w:rsidRPr="000F1AB2" w:rsidDel="00206874">
            <w:rPr>
              <w:rFonts w:ascii="Times New Roman" w:eastAsia="Times New Roman" w:hAnsi="Times New Roman" w:cs="Times New Roman"/>
              <w:sz w:val="24"/>
              <w:szCs w:val="24"/>
            </w:rPr>
            <w:delText xml:space="preserve"> </w:delText>
          </w:r>
        </w:del>
      </w:ins>
    </w:p>
    <w:p w14:paraId="25F2AA1B" w14:textId="5DBECB0F" w:rsidR="003E3C0F" w:rsidRPr="00E57751" w:rsidDel="00206874" w:rsidRDefault="003E3C0F">
      <w:pPr>
        <w:jc w:val="both"/>
        <w:rPr>
          <w:ins w:id="1593" w:author="Author"/>
          <w:del w:id="1594" w:author="Author"/>
          <w:rFonts w:ascii="Times New Roman" w:eastAsia="Times New Roman" w:hAnsi="Times New Roman" w:cs="Times New Roman"/>
          <w:sz w:val="24"/>
          <w:szCs w:val="24"/>
        </w:rPr>
        <w:pPrChange w:id="1595" w:author="Author">
          <w:pPr>
            <w:pStyle w:val="ListParagraph"/>
            <w:ind w:left="360" w:firstLine="0"/>
          </w:pPr>
        </w:pPrChange>
      </w:pPr>
      <w:ins w:id="1596" w:author="Author">
        <w:del w:id="1597" w:author="Author">
          <w:r w:rsidRPr="00E57751" w:rsidDel="00206874">
            <w:rPr>
              <w:rFonts w:ascii="Times New Roman" w:eastAsia="Times New Roman" w:hAnsi="Times New Roman" w:cs="Times New Roman"/>
              <w:sz w:val="24"/>
              <w:szCs w:val="24"/>
            </w:rPr>
            <w:delText>Results show OKHA converges faster and finds better optimal solutions than the other algorithms for most test functions. The opposition-based initialization increases population diversity. The new movement equations improve exploration and exploitation.</w:delText>
          </w:r>
          <w:r w:rsidR="0093458E" w:rsidRPr="000F1AB2" w:rsidDel="00206874">
            <w:rPr>
              <w:rFonts w:ascii="Times New Roman" w:eastAsia="Times New Roman" w:hAnsi="Times New Roman" w:cs="Times New Roman"/>
              <w:sz w:val="24"/>
              <w:szCs w:val="24"/>
            </w:rPr>
            <w:delText xml:space="preserve"> </w:delText>
          </w:r>
        </w:del>
      </w:ins>
    </w:p>
    <w:p w14:paraId="6974852E" w14:textId="512F4F54" w:rsidR="003E3C0F" w:rsidRPr="00E57751" w:rsidDel="00206874" w:rsidRDefault="003E3C0F">
      <w:pPr>
        <w:jc w:val="both"/>
        <w:rPr>
          <w:ins w:id="1598" w:author="Author"/>
          <w:del w:id="1599" w:author="Author"/>
          <w:rFonts w:ascii="Times New Roman" w:eastAsia="Times New Roman" w:hAnsi="Times New Roman" w:cs="Times New Roman"/>
          <w:sz w:val="24"/>
          <w:szCs w:val="24"/>
        </w:rPr>
        <w:pPrChange w:id="1600" w:author="Author">
          <w:pPr>
            <w:pStyle w:val="ListParagraph"/>
            <w:ind w:left="360" w:firstLine="0"/>
          </w:pPr>
        </w:pPrChange>
      </w:pPr>
      <w:ins w:id="1601" w:author="Author">
        <w:del w:id="1602" w:author="Author">
          <w:r w:rsidRPr="00E57751" w:rsidDel="00206874">
            <w:rPr>
              <w:rFonts w:ascii="Times New Roman" w:eastAsia="Times New Roman" w:hAnsi="Times New Roman" w:cs="Times New Roman"/>
              <w:sz w:val="24"/>
              <w:szCs w:val="24"/>
            </w:rPr>
            <w:delText>The authors conclude that OKHA is an effective new algorithm for solving global optimization problems. The opposition-based learning and new krill movement mechanisms enhance its global search ability and convergence speed.</w:delText>
          </w:r>
          <w:r w:rsidR="0093458E" w:rsidRPr="000F1AB2" w:rsidDel="00206874">
            <w:rPr>
              <w:rFonts w:ascii="Times New Roman" w:eastAsia="Times New Roman" w:hAnsi="Times New Roman" w:cs="Times New Roman"/>
              <w:sz w:val="24"/>
              <w:szCs w:val="24"/>
            </w:rPr>
            <w:delText xml:space="preserve"> </w:delText>
          </w:r>
        </w:del>
      </w:ins>
    </w:p>
    <w:p w14:paraId="686E9E8B" w14:textId="4AE21F1A" w:rsidR="00AA7D4E" w:rsidRPr="00E57751" w:rsidDel="00206874" w:rsidRDefault="003E3C0F">
      <w:pPr>
        <w:jc w:val="both"/>
        <w:rPr>
          <w:ins w:id="1603" w:author="Author"/>
          <w:del w:id="1604" w:author="Author"/>
          <w:rFonts w:ascii="Times New Roman" w:eastAsia="Times New Roman" w:hAnsi="Times New Roman" w:cs="Times New Roman"/>
          <w:sz w:val="24"/>
          <w:szCs w:val="24"/>
        </w:rPr>
        <w:pPrChange w:id="1605" w:author="Author">
          <w:pPr>
            <w:pStyle w:val="ListParagraph"/>
            <w:ind w:left="360" w:firstLine="0"/>
          </w:pPr>
        </w:pPrChange>
      </w:pPr>
      <w:ins w:id="1606" w:author="Author">
        <w:del w:id="1607" w:author="Author">
          <w:r w:rsidRPr="00E57751" w:rsidDel="00206874">
            <w:rPr>
              <w:rFonts w:ascii="Times New Roman" w:eastAsia="Times New Roman" w:hAnsi="Times New Roman" w:cs="Times New Roman"/>
              <w:sz w:val="24"/>
              <w:szCs w:val="24"/>
            </w:rPr>
            <w:delText>In summary, the article proposes a new oppositional krill herd optimization algorithm and demonstrates its performance improvements over other algorithms for numerical test functions. The results highlight the benefits of opposition-based learning and new krill movement equations for global optimization problems</w:delText>
          </w:r>
          <w:r w:rsidR="00AB3EE5" w:rsidRPr="000F1AB2" w:rsidDel="00206874">
            <w:rPr>
              <w:rFonts w:ascii="Times New Roman" w:eastAsia="Times New Roman" w:hAnsi="Times New Roman" w:cs="Times New Roman"/>
              <w:sz w:val="24"/>
              <w:szCs w:val="24"/>
            </w:rPr>
            <w:delText xml:space="preserve"> (</w:delText>
          </w:r>
          <w:r w:rsidR="00AB3EE5" w:rsidRPr="00E57751" w:rsidDel="00206874">
            <w:rPr>
              <w:rFonts w:ascii="Times New Roman" w:hAnsi="Times New Roman" w:cs="Times New Roman"/>
              <w:sz w:val="24"/>
              <w:szCs w:val="24"/>
            </w:rPr>
            <w:delText>Wang, X. 2022</w:delText>
          </w:r>
          <w:r w:rsidR="00AB3EE5" w:rsidRPr="000F1AB2" w:rsidDel="00206874">
            <w:rPr>
              <w:rFonts w:ascii="Times New Roman" w:eastAsia="Times New Roman" w:hAnsi="Times New Roman" w:cs="Times New Roman"/>
              <w:sz w:val="24"/>
              <w:szCs w:val="24"/>
            </w:rPr>
            <w:delText>)</w:delText>
          </w:r>
          <w:r w:rsidRPr="00E57751" w:rsidDel="00206874">
            <w:rPr>
              <w:rFonts w:ascii="Times New Roman" w:eastAsia="Times New Roman" w:hAnsi="Times New Roman" w:cs="Times New Roman"/>
              <w:sz w:val="24"/>
              <w:szCs w:val="24"/>
            </w:rPr>
            <w:delText>.</w:delText>
          </w:r>
        </w:del>
      </w:ins>
    </w:p>
    <w:p w14:paraId="671F18D9" w14:textId="1C528E96" w:rsidR="0093458E" w:rsidRPr="000F1AB2" w:rsidDel="00206874" w:rsidRDefault="0093458E">
      <w:pPr>
        <w:pStyle w:val="NormalWeb"/>
        <w:spacing w:before="0" w:beforeAutospacing="0" w:after="0" w:afterAutospacing="0" w:line="480" w:lineRule="auto"/>
        <w:ind w:left="720" w:hanging="720"/>
        <w:jc w:val="both"/>
        <w:rPr>
          <w:ins w:id="1608" w:author="Author"/>
          <w:del w:id="1609" w:author="Author"/>
        </w:rPr>
        <w:pPrChange w:id="1610" w:author="Author">
          <w:pPr>
            <w:pStyle w:val="NormalWeb"/>
            <w:spacing w:before="0" w:beforeAutospacing="0" w:after="0" w:afterAutospacing="0" w:line="480" w:lineRule="auto"/>
            <w:ind w:left="720" w:hanging="720"/>
          </w:pPr>
        </w:pPrChange>
      </w:pPr>
      <w:ins w:id="1611" w:author="Author">
        <w:del w:id="1612" w:author="Author">
          <w:r w:rsidRPr="000F1AB2" w:rsidDel="00206874">
            <w:delText xml:space="preserve">Wang, X. (2022). Measures for airlines to reduce airport congestion fees: Scheme design and performance assessment. </w:delText>
          </w:r>
          <w:r w:rsidRPr="000F1AB2" w:rsidDel="00206874">
            <w:rPr>
              <w:i/>
              <w:iCs/>
            </w:rPr>
            <w:delText>Mathematical Problems in Engineering</w:delText>
          </w:r>
          <w:r w:rsidRPr="000F1AB2" w:rsidDel="00206874">
            <w:delText xml:space="preserve">, </w:delText>
          </w:r>
          <w:r w:rsidRPr="000F1AB2" w:rsidDel="00206874">
            <w:rPr>
              <w:i/>
              <w:iCs/>
            </w:rPr>
            <w:delText>2022</w:delText>
          </w:r>
          <w:r w:rsidRPr="000F1AB2" w:rsidDel="00206874">
            <w:delText xml:space="preserve">, 1–12. </w:delText>
          </w:r>
          <w:r w:rsidRPr="00F354D7" w:rsidDel="00206874">
            <w:fldChar w:fldCharType="begin"/>
          </w:r>
          <w:r w:rsidRPr="000F1AB2" w:rsidDel="00206874">
            <w:delInstrText>HYPERLINK "https://doi.org/10.1155/2022/5235813"</w:delInstrText>
          </w:r>
          <w:r w:rsidRPr="00F354D7" w:rsidDel="00206874">
            <w:fldChar w:fldCharType="separate"/>
          </w:r>
          <w:r w:rsidRPr="000F1AB2" w:rsidDel="00206874">
            <w:rPr>
              <w:rStyle w:val="Hyperlink"/>
            </w:rPr>
            <w:delText>https://doi.org/10.1155/2022/5235813</w:delText>
          </w:r>
          <w:r w:rsidRPr="00F354D7" w:rsidDel="00206874">
            <w:fldChar w:fldCharType="end"/>
          </w:r>
        </w:del>
      </w:ins>
    </w:p>
    <w:p w14:paraId="18740E4A" w14:textId="2634DD85" w:rsidR="00262779" w:rsidRPr="000F1AB2" w:rsidDel="00206874" w:rsidRDefault="00262779">
      <w:pPr>
        <w:jc w:val="both"/>
        <w:rPr>
          <w:ins w:id="1613" w:author="Author"/>
          <w:del w:id="1614" w:author="Author"/>
          <w:rFonts w:ascii="Times New Roman" w:eastAsia="Times New Roman" w:hAnsi="Times New Roman" w:cs="Times New Roman"/>
          <w:b/>
          <w:bCs/>
          <w:sz w:val="24"/>
          <w:szCs w:val="24"/>
        </w:rPr>
        <w:pPrChange w:id="1615" w:author="Author">
          <w:pPr/>
        </w:pPrChange>
      </w:pPr>
    </w:p>
    <w:p w14:paraId="17BDA03F" w14:textId="552306AA" w:rsidR="00262779" w:rsidRPr="000F1AB2" w:rsidDel="00206874" w:rsidRDefault="00262779">
      <w:pPr>
        <w:jc w:val="both"/>
        <w:rPr>
          <w:ins w:id="1616" w:author="Author"/>
          <w:del w:id="1617" w:author="Author"/>
          <w:rFonts w:ascii="Times New Roman" w:eastAsia="Times New Roman" w:hAnsi="Times New Roman" w:cs="Times New Roman"/>
          <w:b/>
          <w:bCs/>
          <w:sz w:val="24"/>
          <w:szCs w:val="24"/>
        </w:rPr>
        <w:pPrChange w:id="1618" w:author="Author">
          <w:pPr/>
        </w:pPrChange>
      </w:pPr>
    </w:p>
    <w:p w14:paraId="6F3E102A" w14:textId="585DA496" w:rsidR="00CE0FD8" w:rsidRPr="00E57751" w:rsidDel="00206874" w:rsidRDefault="00CE0FD8">
      <w:pPr>
        <w:ind w:firstLine="0"/>
        <w:jc w:val="both"/>
        <w:rPr>
          <w:ins w:id="1619" w:author="Author"/>
          <w:del w:id="1620" w:author="Author"/>
          <w:rFonts w:ascii="Times New Roman" w:hAnsi="Times New Roman" w:cs="Times New Roman"/>
          <w:sz w:val="24"/>
          <w:szCs w:val="24"/>
        </w:rPr>
        <w:pPrChange w:id="1621" w:author="Author">
          <w:pPr/>
        </w:pPrChange>
      </w:pPr>
      <w:ins w:id="1622" w:author="Author">
        <w:del w:id="1623" w:author="Author">
          <w:r w:rsidRPr="000F1AB2" w:rsidDel="00206874">
            <w:rPr>
              <w:rFonts w:ascii="Times New Roman" w:eastAsia="Times New Roman" w:hAnsi="Times New Roman" w:cs="Times New Roman"/>
              <w:b/>
              <w:bCs/>
              <w:sz w:val="24"/>
              <w:szCs w:val="24"/>
            </w:rPr>
            <w:delText>Quality assessment of airline baggage handling systems using SERVQUAL and BWM</w:delText>
          </w:r>
        </w:del>
      </w:ins>
    </w:p>
    <w:p w14:paraId="3AFF03DC" w14:textId="749F1F86" w:rsidR="00CE0FD8" w:rsidRPr="00E57751" w:rsidDel="00206874" w:rsidRDefault="00CE0FD8">
      <w:pPr>
        <w:jc w:val="both"/>
        <w:rPr>
          <w:ins w:id="1624" w:author="Author"/>
          <w:del w:id="1625" w:author="Author"/>
          <w:rFonts w:ascii="Times New Roman" w:hAnsi="Times New Roman" w:cs="Times New Roman"/>
          <w:sz w:val="24"/>
          <w:szCs w:val="24"/>
        </w:rPr>
        <w:pPrChange w:id="1626" w:author="Author">
          <w:pPr/>
        </w:pPrChange>
      </w:pPr>
      <w:ins w:id="1627" w:author="Author">
        <w:del w:id="1628" w:author="Author">
          <w:r w:rsidRPr="000F1AB2" w:rsidDel="00206874">
            <w:rPr>
              <w:rFonts w:ascii="Times New Roman" w:eastAsia="Times New Roman" w:hAnsi="Times New Roman" w:cs="Times New Roman"/>
              <w:sz w:val="24"/>
              <w:szCs w:val="24"/>
            </w:rPr>
            <w:delText>The SERVQUAL model is suggested by the study to evaluate how well the baggage handling system is judged to be performing. The most crucial qualities are dependability, responsiveness, certainty, tangibles, and empathy, according to literature evaluations and data from the best worst method (BWM). To comprehend how customers might prioritise different levels of service quality, a cluster analysis was employed, emphasising the significance of the baggage handling system for customer happiness.</w:delText>
          </w:r>
        </w:del>
      </w:ins>
    </w:p>
    <w:p w14:paraId="6443D846" w14:textId="78F1A2A5" w:rsidR="00CE0FD8" w:rsidRPr="000F1AB2" w:rsidDel="00206874" w:rsidRDefault="00CE0FD8">
      <w:pPr>
        <w:jc w:val="both"/>
        <w:rPr>
          <w:ins w:id="1629" w:author="Author"/>
          <w:del w:id="1630" w:author="Author"/>
          <w:rFonts w:ascii="Times New Roman" w:eastAsia="Calibri" w:hAnsi="Times New Roman" w:cs="Times New Roman"/>
          <w:sz w:val="24"/>
          <w:szCs w:val="24"/>
          <w:rPrChange w:id="1631" w:author="Author">
            <w:rPr>
              <w:ins w:id="1632" w:author="Author"/>
              <w:del w:id="1633" w:author="Author"/>
              <w:rFonts w:ascii="Calibri" w:eastAsia="Calibri" w:hAnsi="Calibri" w:cs="Calibri"/>
            </w:rPr>
          </w:rPrChange>
        </w:rPr>
        <w:pPrChange w:id="1634" w:author="Author">
          <w:pPr>
            <w:pStyle w:val="ListParagraph"/>
            <w:numPr>
              <w:numId w:val="18"/>
            </w:numPr>
            <w:spacing w:line="259" w:lineRule="auto"/>
            <w:ind w:hanging="360"/>
          </w:pPr>
        </w:pPrChange>
      </w:pPr>
      <w:ins w:id="1635" w:author="Author">
        <w:del w:id="1636" w:author="Author">
          <w:r w:rsidRPr="000F1AB2" w:rsidDel="00206874">
            <w:rPr>
              <w:rFonts w:ascii="Times New Roman" w:eastAsia="Calibri" w:hAnsi="Times New Roman" w:cs="Times New Roman"/>
              <w:sz w:val="24"/>
              <w:szCs w:val="24"/>
              <w:rPrChange w:id="1637" w:author="Author">
                <w:rPr>
                  <w:rFonts w:ascii="Calibri" w:eastAsia="Calibri" w:hAnsi="Calibri" w:cs="Calibri"/>
                </w:rPr>
              </w:rPrChange>
            </w:rPr>
            <w:delText>SERVQUAL model is suggested to evaluate the service quality of the baggage handling system.</w:delText>
          </w:r>
        </w:del>
      </w:ins>
    </w:p>
    <w:p w14:paraId="19CCEEF7" w14:textId="4B644DCA" w:rsidR="00CE0FD8" w:rsidRPr="000F1AB2" w:rsidDel="00206874" w:rsidRDefault="00CE0FD8">
      <w:pPr>
        <w:jc w:val="both"/>
        <w:rPr>
          <w:ins w:id="1638" w:author="Author"/>
          <w:del w:id="1639" w:author="Author"/>
          <w:rFonts w:ascii="Times New Roman" w:eastAsia="Calibri" w:hAnsi="Times New Roman" w:cs="Times New Roman"/>
          <w:sz w:val="24"/>
          <w:szCs w:val="24"/>
          <w:rPrChange w:id="1640" w:author="Author">
            <w:rPr>
              <w:ins w:id="1641" w:author="Author"/>
              <w:del w:id="1642" w:author="Author"/>
              <w:rFonts w:ascii="Calibri" w:eastAsia="Calibri" w:hAnsi="Calibri" w:cs="Calibri"/>
            </w:rPr>
          </w:rPrChange>
        </w:rPr>
        <w:pPrChange w:id="1643" w:author="Author">
          <w:pPr>
            <w:pStyle w:val="ListParagraph"/>
            <w:numPr>
              <w:numId w:val="18"/>
            </w:numPr>
            <w:spacing w:line="259" w:lineRule="auto"/>
            <w:ind w:hanging="360"/>
          </w:pPr>
        </w:pPrChange>
      </w:pPr>
      <w:ins w:id="1644" w:author="Author">
        <w:del w:id="1645" w:author="Author">
          <w:r w:rsidRPr="000F1AB2" w:rsidDel="00206874">
            <w:rPr>
              <w:rFonts w:ascii="Times New Roman" w:eastAsia="Calibri" w:hAnsi="Times New Roman" w:cs="Times New Roman"/>
              <w:sz w:val="24"/>
              <w:szCs w:val="24"/>
              <w:rPrChange w:id="1646" w:author="Author">
                <w:rPr>
                  <w:rFonts w:ascii="Calibri" w:eastAsia="Calibri" w:hAnsi="Calibri" w:cs="Calibri"/>
                </w:rPr>
              </w:rPrChange>
            </w:rPr>
            <w:delText>Based on the literature, a set of SERVQUAL model requirements for each dimension is created.</w:delText>
          </w:r>
        </w:del>
      </w:ins>
    </w:p>
    <w:p w14:paraId="65F84508" w14:textId="124670A2" w:rsidR="00CE0FD8" w:rsidRPr="000F1AB2" w:rsidDel="00206874" w:rsidRDefault="00CE0FD8">
      <w:pPr>
        <w:jc w:val="both"/>
        <w:rPr>
          <w:ins w:id="1647" w:author="Author"/>
          <w:del w:id="1648" w:author="Author"/>
          <w:rFonts w:ascii="Times New Roman" w:eastAsia="Calibri" w:hAnsi="Times New Roman" w:cs="Times New Roman"/>
          <w:sz w:val="24"/>
          <w:szCs w:val="24"/>
          <w:rPrChange w:id="1649" w:author="Author">
            <w:rPr>
              <w:ins w:id="1650" w:author="Author"/>
              <w:del w:id="1651" w:author="Author"/>
              <w:rFonts w:ascii="Calibri" w:eastAsia="Calibri" w:hAnsi="Calibri" w:cs="Calibri"/>
            </w:rPr>
          </w:rPrChange>
        </w:rPr>
        <w:pPrChange w:id="1652" w:author="Author">
          <w:pPr>
            <w:pStyle w:val="ListParagraph"/>
            <w:numPr>
              <w:numId w:val="18"/>
            </w:numPr>
            <w:spacing w:line="259" w:lineRule="auto"/>
            <w:ind w:hanging="360"/>
          </w:pPr>
        </w:pPrChange>
      </w:pPr>
      <w:ins w:id="1653" w:author="Author">
        <w:del w:id="1654" w:author="Author">
          <w:r w:rsidRPr="000F1AB2" w:rsidDel="00206874">
            <w:rPr>
              <w:rFonts w:ascii="Times New Roman" w:eastAsia="Calibri" w:hAnsi="Times New Roman" w:cs="Times New Roman"/>
              <w:sz w:val="24"/>
              <w:szCs w:val="24"/>
              <w:rPrChange w:id="1655" w:author="Author">
                <w:rPr>
                  <w:rFonts w:ascii="Calibri" w:eastAsia="Calibri" w:hAnsi="Calibri" w:cs="Calibri"/>
                </w:rPr>
              </w:rPrChange>
            </w:rPr>
            <w:delText>The weights of the criteria are determined using the best worst method (BWM).</w:delText>
          </w:r>
        </w:del>
      </w:ins>
    </w:p>
    <w:p w14:paraId="007D32CE" w14:textId="0E5869F0" w:rsidR="00CE0FD8" w:rsidRPr="000F1AB2" w:rsidDel="00206874" w:rsidRDefault="00CE0FD8">
      <w:pPr>
        <w:jc w:val="both"/>
        <w:rPr>
          <w:ins w:id="1656" w:author="Author"/>
          <w:del w:id="1657" w:author="Author"/>
          <w:rFonts w:ascii="Times New Roman" w:eastAsia="Calibri" w:hAnsi="Times New Roman" w:cs="Times New Roman"/>
          <w:sz w:val="24"/>
          <w:szCs w:val="24"/>
          <w:rPrChange w:id="1658" w:author="Author">
            <w:rPr>
              <w:ins w:id="1659" w:author="Author"/>
              <w:del w:id="1660" w:author="Author"/>
              <w:rFonts w:ascii="Calibri" w:eastAsia="Calibri" w:hAnsi="Calibri" w:cs="Calibri"/>
            </w:rPr>
          </w:rPrChange>
        </w:rPr>
        <w:pPrChange w:id="1661" w:author="Author">
          <w:pPr>
            <w:pStyle w:val="ListParagraph"/>
            <w:numPr>
              <w:numId w:val="18"/>
            </w:numPr>
            <w:spacing w:line="259" w:lineRule="auto"/>
            <w:ind w:hanging="360"/>
          </w:pPr>
        </w:pPrChange>
      </w:pPr>
      <w:ins w:id="1662" w:author="Author">
        <w:del w:id="1663" w:author="Author">
          <w:r w:rsidRPr="000F1AB2" w:rsidDel="00206874">
            <w:rPr>
              <w:rFonts w:ascii="Times New Roman" w:eastAsia="Calibri" w:hAnsi="Times New Roman" w:cs="Times New Roman"/>
              <w:sz w:val="24"/>
              <w:szCs w:val="24"/>
              <w:rPrChange w:id="1664" w:author="Author">
                <w:rPr>
                  <w:rFonts w:ascii="Calibri" w:eastAsia="Calibri" w:hAnsi="Calibri" w:cs="Calibri"/>
                </w:rPr>
              </w:rPrChange>
            </w:rPr>
            <w:delText>Using a sample of travellers from various nationalities, BWM gathers data.</w:delText>
          </w:r>
        </w:del>
      </w:ins>
    </w:p>
    <w:p w14:paraId="5E12B5B7" w14:textId="155B7A4B" w:rsidR="00CE0FD8" w:rsidRPr="000F1AB2" w:rsidDel="00206874" w:rsidRDefault="00CE0FD8">
      <w:pPr>
        <w:jc w:val="both"/>
        <w:rPr>
          <w:ins w:id="1665" w:author="Author"/>
          <w:del w:id="1666" w:author="Author"/>
          <w:rFonts w:ascii="Times New Roman" w:eastAsia="Calibri" w:hAnsi="Times New Roman" w:cs="Times New Roman"/>
          <w:sz w:val="24"/>
          <w:szCs w:val="24"/>
          <w:rPrChange w:id="1667" w:author="Author">
            <w:rPr>
              <w:ins w:id="1668" w:author="Author"/>
              <w:del w:id="1669" w:author="Author"/>
              <w:rFonts w:ascii="Calibri" w:eastAsia="Calibri" w:hAnsi="Calibri" w:cs="Calibri"/>
            </w:rPr>
          </w:rPrChange>
        </w:rPr>
        <w:pPrChange w:id="1670" w:author="Author">
          <w:pPr>
            <w:pStyle w:val="ListParagraph"/>
            <w:numPr>
              <w:numId w:val="18"/>
            </w:numPr>
            <w:spacing w:line="259" w:lineRule="auto"/>
            <w:ind w:hanging="360"/>
          </w:pPr>
        </w:pPrChange>
      </w:pPr>
      <w:ins w:id="1671" w:author="Author">
        <w:del w:id="1672" w:author="Author">
          <w:r w:rsidRPr="000F1AB2" w:rsidDel="00206874">
            <w:rPr>
              <w:rFonts w:ascii="Times New Roman" w:eastAsia="Calibri" w:hAnsi="Times New Roman" w:cs="Times New Roman"/>
              <w:sz w:val="24"/>
              <w:szCs w:val="24"/>
              <w:rPrChange w:id="1673" w:author="Author">
                <w:rPr>
                  <w:rFonts w:ascii="Calibri" w:eastAsia="Calibri" w:hAnsi="Calibri" w:cs="Calibri"/>
                </w:rPr>
              </w:rPrChange>
            </w:rPr>
            <w:delText>The most crucial attribute is believed to be dependability, followed by reactivity.</w:delText>
          </w:r>
        </w:del>
      </w:ins>
    </w:p>
    <w:p w14:paraId="0ED2261F" w14:textId="716F5800" w:rsidR="00CE0FD8" w:rsidRPr="00E57751" w:rsidDel="00206874" w:rsidRDefault="00CE0FD8">
      <w:pPr>
        <w:jc w:val="both"/>
        <w:rPr>
          <w:ins w:id="1674" w:author="Author"/>
          <w:del w:id="1675" w:author="Author"/>
          <w:rFonts w:ascii="Times New Roman" w:hAnsi="Times New Roman" w:cs="Times New Roman"/>
          <w:sz w:val="24"/>
          <w:szCs w:val="24"/>
        </w:rPr>
        <w:pPrChange w:id="1676" w:author="Author">
          <w:pPr/>
        </w:pPrChange>
      </w:pPr>
    </w:p>
    <w:p w14:paraId="2F0D1CC6" w14:textId="429DF74F" w:rsidR="00CE0FD8" w:rsidRPr="00E57751" w:rsidDel="00206874" w:rsidRDefault="00CE0FD8">
      <w:pPr>
        <w:jc w:val="both"/>
        <w:rPr>
          <w:ins w:id="1677" w:author="Author"/>
          <w:del w:id="1678" w:author="Author"/>
          <w:rFonts w:ascii="Times New Roman" w:hAnsi="Times New Roman" w:cs="Times New Roman"/>
          <w:sz w:val="24"/>
          <w:szCs w:val="24"/>
        </w:rPr>
        <w:pPrChange w:id="1679" w:author="Author">
          <w:pPr/>
        </w:pPrChange>
      </w:pPr>
      <w:ins w:id="1680" w:author="Author">
        <w:del w:id="1681" w:author="Author">
          <w:r w:rsidRPr="000F1AB2" w:rsidDel="00206874">
            <w:rPr>
              <w:rFonts w:ascii="Times New Roman" w:eastAsia="Times New Roman" w:hAnsi="Times New Roman" w:cs="Times New Roman"/>
              <w:sz w:val="24"/>
              <w:szCs w:val="24"/>
            </w:rPr>
            <w:delText>The study reveals that reliability is the most important main criterion for ground services, followed by responsiveness. The assurance criterion is third, followed by tangibles and empathy. Tangible elements are rated lowest, along with empathy of service staff. The standard deviation values show reliability and responsiveness are the highest priorities. The median value for reliability is higher, indicating most respondents find it more important. However, the median value for responsiveness is lower than the average, indicating a positively skewed distribution of weights.</w:delText>
          </w:r>
        </w:del>
      </w:ins>
    </w:p>
    <w:p w14:paraId="2515A389" w14:textId="544AB6EA" w:rsidR="00CE0FD8" w:rsidRPr="00E57751" w:rsidDel="00206874" w:rsidRDefault="00CE0FD8">
      <w:pPr>
        <w:jc w:val="both"/>
        <w:rPr>
          <w:ins w:id="1682" w:author="Author"/>
          <w:del w:id="1683" w:author="Author"/>
          <w:rFonts w:ascii="Times New Roman" w:hAnsi="Times New Roman" w:cs="Times New Roman"/>
          <w:sz w:val="24"/>
          <w:szCs w:val="24"/>
        </w:rPr>
        <w:pPrChange w:id="1684" w:author="Author">
          <w:pPr/>
        </w:pPrChange>
      </w:pPr>
      <w:ins w:id="1685" w:author="Author">
        <w:del w:id="1686" w:author="Author">
          <w:r w:rsidRPr="000F1AB2" w:rsidDel="00206874">
            <w:rPr>
              <w:rFonts w:ascii="Times New Roman" w:eastAsia="Times New Roman" w:hAnsi="Times New Roman" w:cs="Times New Roman"/>
              <w:b/>
              <w:bCs/>
              <w:sz w:val="24"/>
              <w:szCs w:val="24"/>
            </w:rPr>
            <w:delText>Conclusion:</w:delText>
          </w:r>
        </w:del>
      </w:ins>
    </w:p>
    <w:p w14:paraId="4A2F7CCF" w14:textId="606C97E1" w:rsidR="00CE0FD8" w:rsidRPr="00E57751" w:rsidDel="00206874" w:rsidRDefault="00CE0FD8">
      <w:pPr>
        <w:jc w:val="both"/>
        <w:rPr>
          <w:ins w:id="1687" w:author="Author"/>
          <w:del w:id="1688" w:author="Author"/>
          <w:rFonts w:ascii="Times New Roman" w:hAnsi="Times New Roman" w:cs="Times New Roman"/>
          <w:sz w:val="24"/>
          <w:szCs w:val="24"/>
        </w:rPr>
        <w:pPrChange w:id="1689" w:author="Author">
          <w:pPr/>
        </w:pPrChange>
      </w:pPr>
      <w:ins w:id="1690" w:author="Author">
        <w:del w:id="1691" w:author="Author">
          <w:r w:rsidRPr="000F1AB2" w:rsidDel="00206874">
            <w:rPr>
              <w:rFonts w:ascii="Times New Roman" w:eastAsia="Times New Roman" w:hAnsi="Times New Roman" w:cs="Times New Roman"/>
              <w:sz w:val="24"/>
              <w:szCs w:val="24"/>
            </w:rPr>
            <w:delText>An array of methods is used in this study to assess the service quality aspects of the airline baggage handling system. It recognises a hierarchy of criteria and establishes their relative weights. The best worst method (BWM) and the SERVQUAL framework are utilised to generate quantitative findings. The study, which is based on passenger interviews and surveys, identifies 13 fundamental service characteristics. The findings imply that designs focusing on the underlying consumer clusters may be more successful than those focusing on the aggregate</w:delText>
          </w:r>
          <w:r w:rsidR="00AB3EE5" w:rsidRPr="000F1AB2" w:rsidDel="00206874">
            <w:rPr>
              <w:rFonts w:ascii="Times New Roman" w:eastAsia="Times New Roman" w:hAnsi="Times New Roman" w:cs="Times New Roman"/>
              <w:sz w:val="24"/>
              <w:szCs w:val="24"/>
            </w:rPr>
            <w:delText xml:space="preserve"> (Rezaei, J., Kothadiya, O., Tavasszy, L., &amp; Kroesen, M. 2018, June 1)</w:delText>
          </w:r>
          <w:r w:rsidRPr="000F1AB2" w:rsidDel="00206874">
            <w:rPr>
              <w:rFonts w:ascii="Times New Roman" w:eastAsia="Times New Roman" w:hAnsi="Times New Roman" w:cs="Times New Roman"/>
              <w:sz w:val="24"/>
              <w:szCs w:val="24"/>
            </w:rPr>
            <w:delText>.</w:delText>
          </w:r>
        </w:del>
      </w:ins>
    </w:p>
    <w:p w14:paraId="1AD3FA54" w14:textId="4179620F" w:rsidR="00CE0FD8" w:rsidRPr="000F1AB2" w:rsidDel="00206874" w:rsidRDefault="00CE0FD8">
      <w:pPr>
        <w:ind w:firstLine="0"/>
        <w:jc w:val="both"/>
        <w:rPr>
          <w:del w:id="1692" w:author="Author"/>
          <w:rFonts w:ascii="Times New Roman" w:eastAsia="Times New Roman" w:hAnsi="Times New Roman" w:cs="Times New Roman"/>
          <w:b/>
          <w:bCs/>
          <w:sz w:val="24"/>
          <w:szCs w:val="24"/>
        </w:rPr>
        <w:pPrChange w:id="1693" w:author="Author">
          <w:pPr>
            <w:ind w:firstLine="0"/>
          </w:pPr>
        </w:pPrChange>
      </w:pPr>
      <w:ins w:id="1694" w:author="Author">
        <w:del w:id="1695" w:author="Author">
          <w:r w:rsidRPr="000F1AB2" w:rsidDel="00206874">
            <w:rPr>
              <w:rFonts w:ascii="Times New Roman" w:eastAsia="Times New Roman" w:hAnsi="Times New Roman" w:cs="Times New Roman"/>
              <w:b/>
              <w:bCs/>
              <w:sz w:val="24"/>
              <w:szCs w:val="24"/>
            </w:rPr>
            <w:delText>Citation:</w:delText>
          </w:r>
          <w:r w:rsidRPr="000F1AB2" w:rsidDel="00206874">
            <w:rPr>
              <w:rFonts w:ascii="Times New Roman" w:eastAsia="Times New Roman" w:hAnsi="Times New Roman" w:cs="Times New Roman"/>
              <w:sz w:val="24"/>
              <w:szCs w:val="24"/>
            </w:rPr>
            <w:delText xml:space="preserve"> Rezaei, J., Kothadiya, O., Tavasszy, L., &amp; Kroesen, M. (2018, June 1). </w:delText>
          </w:r>
          <w:r w:rsidRPr="000F1AB2" w:rsidDel="00206874">
            <w:rPr>
              <w:rFonts w:ascii="Times New Roman" w:eastAsia="Times New Roman" w:hAnsi="Times New Roman" w:cs="Times New Roman"/>
              <w:i/>
              <w:iCs/>
              <w:sz w:val="24"/>
              <w:szCs w:val="24"/>
            </w:rPr>
            <w:delText>Quality assessment of airline baggage handling systems using SERVQUAL and BWM</w:delText>
          </w:r>
          <w:r w:rsidRPr="000F1AB2" w:rsidDel="00206874">
            <w:rPr>
              <w:rFonts w:ascii="Times New Roman" w:eastAsia="Times New Roman" w:hAnsi="Times New Roman" w:cs="Times New Roman"/>
              <w:sz w:val="24"/>
              <w:szCs w:val="24"/>
            </w:rPr>
            <w:delText xml:space="preserve">. Tourism Management; Elsevier BV. </w:delText>
          </w:r>
          <w:r w:rsidRPr="000F1AB2" w:rsidDel="00206874">
            <w:rPr>
              <w:rFonts w:ascii="Times New Roman" w:hAnsi="Times New Roman" w:cs="Times New Roman"/>
              <w:sz w:val="24"/>
              <w:szCs w:val="24"/>
              <w:rPrChange w:id="1696" w:author="Author">
                <w:rPr/>
              </w:rPrChange>
            </w:rPr>
            <w:fldChar w:fldCharType="begin"/>
          </w:r>
          <w:r w:rsidRPr="00E57751" w:rsidDel="00206874">
            <w:rPr>
              <w:rFonts w:ascii="Times New Roman" w:hAnsi="Times New Roman" w:cs="Times New Roman"/>
              <w:sz w:val="24"/>
              <w:szCs w:val="24"/>
            </w:rPr>
            <w:delInstrText>HYPERLINK "https://doi.org/10.1016/j.tourman.2017.11.009" \h</w:delInstrText>
          </w:r>
          <w:r w:rsidRPr="00B21D0D" w:rsidDel="00206874">
            <w:rPr>
              <w:rFonts w:ascii="Times New Roman" w:hAnsi="Times New Roman" w:cs="Times New Roman"/>
              <w:sz w:val="24"/>
              <w:szCs w:val="24"/>
            </w:rPr>
          </w:r>
          <w:r w:rsidRPr="000F1AB2" w:rsidDel="00206874">
            <w:rPr>
              <w:rPrChange w:id="1697" w:author="Author">
                <w:rPr>
                  <w:rStyle w:val="Hyperlink"/>
                  <w:rFonts w:ascii="Times New Roman" w:eastAsia="Times New Roman" w:hAnsi="Times New Roman" w:cs="Times New Roman"/>
                  <w:color w:val="0563C1"/>
                  <w:sz w:val="24"/>
                  <w:szCs w:val="24"/>
                </w:rPr>
              </w:rPrChange>
            </w:rPr>
            <w:fldChar w:fldCharType="separate"/>
          </w:r>
          <w:r w:rsidRPr="000F1AB2" w:rsidDel="00206874">
            <w:rPr>
              <w:rStyle w:val="Hyperlink"/>
              <w:rFonts w:ascii="Times New Roman" w:eastAsia="Times New Roman" w:hAnsi="Times New Roman" w:cs="Times New Roman"/>
              <w:color w:val="0563C1"/>
              <w:sz w:val="24"/>
              <w:szCs w:val="24"/>
            </w:rPr>
            <w:delText>https://doi.org/10.1016/j.tourman.2017.11.009</w:delText>
          </w:r>
          <w:r w:rsidRPr="000F1AB2" w:rsidDel="00206874">
            <w:rPr>
              <w:rStyle w:val="Hyperlink"/>
              <w:rFonts w:ascii="Times New Roman" w:eastAsia="Times New Roman" w:hAnsi="Times New Roman" w:cs="Times New Roman"/>
              <w:color w:val="0563C1"/>
              <w:sz w:val="24"/>
              <w:szCs w:val="24"/>
            </w:rPr>
            <w:fldChar w:fldCharType="end"/>
          </w:r>
        </w:del>
      </w:ins>
    </w:p>
    <w:p w14:paraId="6795F985" w14:textId="68B3BD07" w:rsidR="00A755EB" w:rsidRPr="00E57751" w:rsidDel="00206874" w:rsidRDefault="00A755EB">
      <w:pPr>
        <w:ind w:firstLine="0"/>
        <w:jc w:val="both"/>
        <w:rPr>
          <w:ins w:id="1698" w:author="Author"/>
          <w:del w:id="1699" w:author="Author"/>
          <w:rFonts w:ascii="Times New Roman" w:hAnsi="Times New Roman" w:cs="Times New Roman"/>
          <w:sz w:val="24"/>
          <w:szCs w:val="24"/>
        </w:rPr>
        <w:pPrChange w:id="1700" w:author="Author">
          <w:pPr/>
        </w:pPrChange>
      </w:pPr>
    </w:p>
    <w:p w14:paraId="513715EC" w14:textId="52679EBE" w:rsidR="00CE0FD8" w:rsidRPr="00E57751" w:rsidDel="00206874" w:rsidRDefault="00CE0FD8">
      <w:pPr>
        <w:jc w:val="both"/>
        <w:rPr>
          <w:ins w:id="1701" w:author="Author"/>
          <w:del w:id="1702" w:author="Author"/>
          <w:rFonts w:ascii="Times New Roman" w:hAnsi="Times New Roman" w:cs="Times New Roman"/>
          <w:sz w:val="24"/>
          <w:szCs w:val="24"/>
        </w:rPr>
        <w:pPrChange w:id="1703" w:author="Author">
          <w:pPr/>
        </w:pPrChange>
      </w:pPr>
    </w:p>
    <w:p w14:paraId="4950DB6C" w14:textId="6C41B9C2" w:rsidR="00CE0FD8" w:rsidRPr="00E57751" w:rsidDel="00206874" w:rsidRDefault="00CE0FD8">
      <w:pPr>
        <w:jc w:val="both"/>
        <w:rPr>
          <w:ins w:id="1704" w:author="Author"/>
          <w:del w:id="1705" w:author="Author"/>
          <w:rFonts w:ascii="Times New Roman" w:hAnsi="Times New Roman" w:cs="Times New Roman"/>
          <w:sz w:val="24"/>
          <w:szCs w:val="24"/>
        </w:rPr>
        <w:pPrChange w:id="1706" w:author="Author">
          <w:pPr/>
        </w:pPrChange>
      </w:pPr>
    </w:p>
    <w:p w14:paraId="3DFE8C29" w14:textId="30804668" w:rsidR="00CE0FD8" w:rsidRPr="00E57751" w:rsidDel="00206874" w:rsidRDefault="00CE0FD8">
      <w:pPr>
        <w:jc w:val="both"/>
        <w:rPr>
          <w:ins w:id="1707" w:author="Author"/>
          <w:del w:id="1708" w:author="Author"/>
          <w:rFonts w:ascii="Times New Roman" w:hAnsi="Times New Roman" w:cs="Times New Roman"/>
          <w:sz w:val="24"/>
          <w:szCs w:val="24"/>
        </w:rPr>
        <w:pPrChange w:id="1709" w:author="Author">
          <w:pPr/>
        </w:pPrChange>
      </w:pPr>
    </w:p>
    <w:p w14:paraId="6953D723" w14:textId="4419D23B" w:rsidR="00CE0FD8" w:rsidRPr="00E57751" w:rsidDel="00206874" w:rsidRDefault="00CE0FD8">
      <w:pPr>
        <w:jc w:val="both"/>
        <w:rPr>
          <w:ins w:id="1710" w:author="Author"/>
          <w:del w:id="1711" w:author="Author"/>
          <w:rFonts w:ascii="Times New Roman" w:hAnsi="Times New Roman" w:cs="Times New Roman"/>
          <w:sz w:val="24"/>
          <w:szCs w:val="24"/>
        </w:rPr>
        <w:pPrChange w:id="1712" w:author="Author">
          <w:pPr/>
        </w:pPrChange>
      </w:pPr>
    </w:p>
    <w:p w14:paraId="5071362D" w14:textId="2DA30218" w:rsidR="00CE0FD8" w:rsidRPr="00E57751" w:rsidDel="00206874" w:rsidRDefault="00CE0FD8">
      <w:pPr>
        <w:jc w:val="both"/>
        <w:rPr>
          <w:ins w:id="1713" w:author="Author"/>
          <w:del w:id="1714" w:author="Author"/>
          <w:rFonts w:ascii="Times New Roman" w:hAnsi="Times New Roman" w:cs="Times New Roman"/>
          <w:sz w:val="24"/>
          <w:szCs w:val="24"/>
        </w:rPr>
        <w:pPrChange w:id="1715" w:author="Author">
          <w:pPr/>
        </w:pPrChange>
      </w:pPr>
    </w:p>
    <w:p w14:paraId="22383BBC" w14:textId="61941255" w:rsidR="00CE0FD8" w:rsidRPr="00E57751" w:rsidDel="00206874" w:rsidRDefault="00CE0FD8">
      <w:pPr>
        <w:jc w:val="both"/>
        <w:rPr>
          <w:ins w:id="1716" w:author="Author"/>
          <w:del w:id="1717" w:author="Author"/>
          <w:rFonts w:ascii="Times New Roman" w:hAnsi="Times New Roman" w:cs="Times New Roman"/>
          <w:sz w:val="24"/>
          <w:szCs w:val="24"/>
        </w:rPr>
        <w:pPrChange w:id="1718" w:author="Author">
          <w:pPr/>
        </w:pPrChange>
      </w:pPr>
    </w:p>
    <w:p w14:paraId="6258578A" w14:textId="089028E4" w:rsidR="00CE0FD8" w:rsidRPr="00E57751" w:rsidDel="00206874" w:rsidRDefault="00CE0FD8">
      <w:pPr>
        <w:jc w:val="both"/>
        <w:rPr>
          <w:ins w:id="1719" w:author="Author"/>
          <w:del w:id="1720" w:author="Author"/>
          <w:rFonts w:ascii="Times New Roman" w:hAnsi="Times New Roman" w:cs="Times New Roman"/>
          <w:sz w:val="24"/>
          <w:szCs w:val="24"/>
        </w:rPr>
        <w:pPrChange w:id="1721" w:author="Author">
          <w:pPr/>
        </w:pPrChange>
      </w:pPr>
    </w:p>
    <w:p w14:paraId="72232478" w14:textId="19B3C54C" w:rsidR="00CE0FD8" w:rsidRPr="00E57751" w:rsidDel="00206874" w:rsidRDefault="00CE0FD8">
      <w:pPr>
        <w:ind w:firstLine="0"/>
        <w:jc w:val="both"/>
        <w:rPr>
          <w:ins w:id="1722" w:author="Author"/>
          <w:del w:id="1723" w:author="Author"/>
          <w:rFonts w:ascii="Times New Roman" w:hAnsi="Times New Roman" w:cs="Times New Roman"/>
          <w:sz w:val="24"/>
          <w:szCs w:val="24"/>
        </w:rPr>
        <w:pPrChange w:id="1724" w:author="Author">
          <w:pPr>
            <w:jc w:val="center"/>
          </w:pPr>
        </w:pPrChange>
      </w:pPr>
      <w:ins w:id="1725" w:author="Author">
        <w:del w:id="1726" w:author="Author">
          <w:r w:rsidRPr="000F1AB2" w:rsidDel="00206874">
            <w:rPr>
              <w:rFonts w:ascii="Times New Roman" w:eastAsia="Times New Roman" w:hAnsi="Times New Roman" w:cs="Times New Roman"/>
              <w:b/>
              <w:bCs/>
              <w:sz w:val="24"/>
              <w:szCs w:val="24"/>
            </w:rPr>
            <w:delText>On load balancing strategies for baggage screening at airports</w:delText>
          </w:r>
        </w:del>
      </w:ins>
    </w:p>
    <w:p w14:paraId="493AF98B" w14:textId="122FF4F2" w:rsidR="00CE0FD8" w:rsidRPr="00E57751" w:rsidDel="00206874" w:rsidRDefault="00CE0FD8">
      <w:pPr>
        <w:jc w:val="both"/>
        <w:rPr>
          <w:ins w:id="1727" w:author="Author"/>
          <w:del w:id="1728" w:author="Author"/>
          <w:rFonts w:ascii="Times New Roman" w:hAnsi="Times New Roman" w:cs="Times New Roman"/>
          <w:sz w:val="24"/>
          <w:szCs w:val="24"/>
        </w:rPr>
        <w:pPrChange w:id="1729" w:author="Author">
          <w:pPr/>
        </w:pPrChange>
      </w:pPr>
      <w:ins w:id="1730" w:author="Author">
        <w:del w:id="1731" w:author="Author">
          <w:r w:rsidRPr="000F1AB2" w:rsidDel="00206874">
            <w:rPr>
              <w:rFonts w:ascii="Times New Roman" w:eastAsia="Times New Roman" w:hAnsi="Times New Roman" w:cs="Times New Roman"/>
              <w:sz w:val="24"/>
              <w:szCs w:val="24"/>
            </w:rPr>
            <w:delText>The efficiency of the screening subsystem is the focus of this paper's examination of load balancing policies for an airport baggage handling system. The paper offers a join-shortest-queue (JSQ) policy that may be used in conjunction with round-robin (RR) and first-available (FA) policies. It does this using discrete-event simulations. The outcomes of the simulation demonstrate that RR-JSQ can enhance the efficiency of the system.</w:delText>
          </w:r>
        </w:del>
      </w:ins>
    </w:p>
    <w:p w14:paraId="76841D56" w14:textId="58ABF9B0" w:rsidR="00CE0FD8" w:rsidRPr="00E57751" w:rsidDel="00206874" w:rsidRDefault="00CE0FD8">
      <w:pPr>
        <w:jc w:val="both"/>
        <w:rPr>
          <w:ins w:id="1732" w:author="Author"/>
          <w:del w:id="1733" w:author="Author"/>
          <w:rFonts w:ascii="Times New Roman" w:hAnsi="Times New Roman" w:cs="Times New Roman"/>
          <w:sz w:val="24"/>
          <w:szCs w:val="24"/>
        </w:rPr>
        <w:pPrChange w:id="1734" w:author="Author">
          <w:pPr/>
        </w:pPrChange>
      </w:pPr>
      <w:ins w:id="1735" w:author="Author">
        <w:del w:id="1736" w:author="Author">
          <w:r w:rsidRPr="000F1AB2" w:rsidDel="00206874">
            <w:rPr>
              <w:rFonts w:ascii="Times New Roman" w:eastAsia="Times New Roman" w:hAnsi="Times New Roman" w:cs="Times New Roman"/>
              <w:sz w:val="24"/>
              <w:szCs w:val="24"/>
            </w:rPr>
            <w:delText>An airport's baggage handling system (BHS) is a logistical device that automatically moves passenger bags from one location to another. It entails activities including registration, transportation, screening, locating, classifying, and early storage. Conveyors, trays, and carts are just a few of the logistical tools that BHS uses. Individual bag speed control is made possible by destination-coded vehicles (DCVs), a recent technological innovation. BHS is composed of baggage processing flow-based subsystems, such as screening equipment and loading robots. Systems with cascading queues may result in delays problems.</w:delText>
          </w:r>
        </w:del>
      </w:ins>
    </w:p>
    <w:p w14:paraId="45667643" w14:textId="2A9BB8DC" w:rsidR="00CE0FD8" w:rsidRPr="00E57751" w:rsidDel="00206874" w:rsidRDefault="00CE0FD8">
      <w:pPr>
        <w:jc w:val="both"/>
        <w:rPr>
          <w:ins w:id="1737" w:author="Author"/>
          <w:del w:id="1738" w:author="Author"/>
          <w:rFonts w:ascii="Times New Roman" w:hAnsi="Times New Roman" w:cs="Times New Roman"/>
          <w:sz w:val="24"/>
          <w:szCs w:val="24"/>
        </w:rPr>
        <w:pPrChange w:id="1739" w:author="Author">
          <w:pPr/>
        </w:pPrChange>
      </w:pPr>
      <w:ins w:id="1740" w:author="Author">
        <w:del w:id="1741" w:author="Author">
          <w:r w:rsidRPr="000F1AB2" w:rsidDel="00206874">
            <w:rPr>
              <w:rFonts w:ascii="Times New Roman" w:eastAsia="Times New Roman" w:hAnsi="Times New Roman" w:cs="Times New Roman"/>
              <w:sz w:val="24"/>
              <w:szCs w:val="24"/>
            </w:rPr>
            <w:delText xml:space="preserve">This study offers three contributions. </w:delText>
          </w:r>
        </w:del>
      </w:ins>
    </w:p>
    <w:p w14:paraId="06D3B24C" w14:textId="18E26EA1" w:rsidR="00CE0FD8" w:rsidRPr="000F1AB2" w:rsidDel="00206874" w:rsidRDefault="00CE0FD8">
      <w:pPr>
        <w:pStyle w:val="ListParagraph"/>
        <w:numPr>
          <w:ilvl w:val="0"/>
          <w:numId w:val="17"/>
        </w:numPr>
        <w:jc w:val="both"/>
        <w:rPr>
          <w:ins w:id="1742" w:author="Author"/>
          <w:del w:id="1743" w:author="Author"/>
          <w:rFonts w:ascii="Times New Roman" w:eastAsia="Calibri" w:hAnsi="Times New Roman" w:cs="Times New Roman"/>
          <w:sz w:val="24"/>
          <w:szCs w:val="24"/>
          <w:rPrChange w:id="1744" w:author="Author">
            <w:rPr>
              <w:ins w:id="1745" w:author="Author"/>
              <w:del w:id="1746" w:author="Author"/>
              <w:rFonts w:ascii="Calibri" w:eastAsia="Calibri" w:hAnsi="Calibri" w:cs="Calibri"/>
            </w:rPr>
          </w:rPrChange>
        </w:rPr>
        <w:pPrChange w:id="1747" w:author="Author">
          <w:pPr>
            <w:pStyle w:val="ListParagraph"/>
            <w:numPr>
              <w:numId w:val="17"/>
            </w:numPr>
            <w:spacing w:line="259" w:lineRule="auto"/>
            <w:ind w:hanging="360"/>
          </w:pPr>
        </w:pPrChange>
      </w:pPr>
      <w:ins w:id="1748" w:author="Author">
        <w:del w:id="1749" w:author="Author">
          <w:r w:rsidRPr="000F1AB2" w:rsidDel="00206874">
            <w:rPr>
              <w:rFonts w:ascii="Times New Roman" w:eastAsia="Calibri" w:hAnsi="Times New Roman" w:cs="Times New Roman"/>
              <w:sz w:val="24"/>
              <w:szCs w:val="24"/>
              <w:rPrChange w:id="1750" w:author="Author">
                <w:rPr>
                  <w:rFonts w:ascii="Calibri" w:eastAsia="Calibri" w:hAnsi="Calibri" w:cs="Calibri"/>
                </w:rPr>
              </w:rPrChange>
            </w:rPr>
            <w:delText>The first examination of the load balancing approach utilised in baggage screening systems at airports is presented in this paper. In addition to the current RR and FA policies, the JSQ policy is introduced.</w:delText>
          </w:r>
        </w:del>
      </w:ins>
    </w:p>
    <w:p w14:paraId="026BCBCE" w14:textId="36B1D117" w:rsidR="00CE0FD8" w:rsidRPr="000F1AB2" w:rsidDel="00206874" w:rsidRDefault="00CE0FD8">
      <w:pPr>
        <w:pStyle w:val="ListParagraph"/>
        <w:numPr>
          <w:ilvl w:val="0"/>
          <w:numId w:val="17"/>
        </w:numPr>
        <w:jc w:val="both"/>
        <w:rPr>
          <w:ins w:id="1751" w:author="Author"/>
          <w:del w:id="1752" w:author="Author"/>
          <w:rFonts w:ascii="Times New Roman" w:eastAsia="Calibri" w:hAnsi="Times New Roman" w:cs="Times New Roman"/>
          <w:sz w:val="24"/>
          <w:szCs w:val="24"/>
          <w:rPrChange w:id="1753" w:author="Author">
            <w:rPr>
              <w:ins w:id="1754" w:author="Author"/>
              <w:del w:id="1755" w:author="Author"/>
              <w:rFonts w:ascii="Calibri" w:eastAsia="Calibri" w:hAnsi="Calibri" w:cs="Calibri"/>
            </w:rPr>
          </w:rPrChange>
        </w:rPr>
        <w:pPrChange w:id="1756" w:author="Author">
          <w:pPr>
            <w:pStyle w:val="ListParagraph"/>
            <w:numPr>
              <w:numId w:val="17"/>
            </w:numPr>
            <w:spacing w:line="259" w:lineRule="auto"/>
            <w:ind w:hanging="360"/>
          </w:pPr>
        </w:pPrChange>
      </w:pPr>
      <w:ins w:id="1757" w:author="Author">
        <w:del w:id="1758" w:author="Author">
          <w:r w:rsidRPr="000F1AB2" w:rsidDel="00206874">
            <w:rPr>
              <w:rFonts w:ascii="Times New Roman" w:eastAsia="Calibri" w:hAnsi="Times New Roman" w:cs="Times New Roman"/>
              <w:sz w:val="24"/>
              <w:szCs w:val="24"/>
              <w:rPrChange w:id="1759" w:author="Author">
                <w:rPr>
                  <w:rFonts w:ascii="Calibri" w:eastAsia="Calibri" w:hAnsi="Calibri" w:cs="Calibri"/>
                </w:rPr>
              </w:rPrChange>
            </w:rPr>
            <w:delText xml:space="preserve">Second, a platform for simulation is provided to confirm the efficacy of the load balancing solutions. This platform is simple to set up and adaptable to the terminal's actual system settings. </w:delText>
          </w:r>
        </w:del>
      </w:ins>
    </w:p>
    <w:p w14:paraId="7C76482B" w14:textId="30B224EB" w:rsidR="00CE0FD8" w:rsidRPr="000F1AB2" w:rsidDel="00206874" w:rsidRDefault="00CE0FD8">
      <w:pPr>
        <w:pStyle w:val="ListParagraph"/>
        <w:numPr>
          <w:ilvl w:val="0"/>
          <w:numId w:val="17"/>
        </w:numPr>
        <w:jc w:val="both"/>
        <w:rPr>
          <w:ins w:id="1760" w:author="Author"/>
          <w:del w:id="1761" w:author="Author"/>
          <w:rFonts w:ascii="Times New Roman" w:eastAsia="Calibri" w:hAnsi="Times New Roman" w:cs="Times New Roman"/>
          <w:sz w:val="24"/>
          <w:szCs w:val="24"/>
          <w:rPrChange w:id="1762" w:author="Author">
            <w:rPr>
              <w:ins w:id="1763" w:author="Author"/>
              <w:del w:id="1764" w:author="Author"/>
              <w:rFonts w:ascii="Calibri" w:eastAsia="Calibri" w:hAnsi="Calibri" w:cs="Calibri"/>
            </w:rPr>
          </w:rPrChange>
        </w:rPr>
        <w:pPrChange w:id="1765" w:author="Author">
          <w:pPr>
            <w:pStyle w:val="ListParagraph"/>
            <w:numPr>
              <w:numId w:val="17"/>
            </w:numPr>
            <w:spacing w:line="259" w:lineRule="auto"/>
            <w:ind w:hanging="360"/>
          </w:pPr>
        </w:pPrChange>
      </w:pPr>
      <w:ins w:id="1766" w:author="Author">
        <w:del w:id="1767" w:author="Author">
          <w:r w:rsidRPr="000F1AB2" w:rsidDel="00206874">
            <w:rPr>
              <w:rFonts w:ascii="Times New Roman" w:eastAsia="Calibri" w:hAnsi="Times New Roman" w:cs="Times New Roman"/>
              <w:sz w:val="24"/>
              <w:szCs w:val="24"/>
              <w:rPrChange w:id="1768" w:author="Author">
                <w:rPr>
                  <w:rFonts w:ascii="Calibri" w:eastAsia="Calibri" w:hAnsi="Calibri" w:cs="Calibri"/>
                </w:rPr>
              </w:rPrChange>
            </w:rPr>
            <w:delText>Third, the simulation study shows that a hybrid RR-JSQ load balancing technique that combines the benefits of both the RR and the JSQ can significantly increase overall screening performance.</w:delText>
          </w:r>
        </w:del>
      </w:ins>
    </w:p>
    <w:p w14:paraId="60BB8B83" w14:textId="3A527C7D" w:rsidR="00CE0FD8" w:rsidRPr="00E57751" w:rsidDel="00206874" w:rsidRDefault="00CE0FD8">
      <w:pPr>
        <w:jc w:val="both"/>
        <w:rPr>
          <w:ins w:id="1769" w:author="Author"/>
          <w:del w:id="1770" w:author="Author"/>
          <w:rFonts w:ascii="Times New Roman" w:hAnsi="Times New Roman" w:cs="Times New Roman"/>
          <w:sz w:val="24"/>
          <w:szCs w:val="24"/>
        </w:rPr>
        <w:pPrChange w:id="1771" w:author="Author">
          <w:pPr/>
        </w:pPrChange>
      </w:pPr>
      <w:ins w:id="1772" w:author="Author">
        <w:del w:id="1773" w:author="Author">
          <w:r w:rsidRPr="000F1AB2" w:rsidDel="00206874">
            <w:rPr>
              <w:rFonts w:ascii="Times New Roman" w:eastAsia="Times New Roman" w:hAnsi="Times New Roman" w:cs="Times New Roman"/>
              <w:b/>
              <w:bCs/>
              <w:sz w:val="24"/>
              <w:szCs w:val="24"/>
            </w:rPr>
            <w:delText>Conclusion:</w:delText>
          </w:r>
        </w:del>
      </w:ins>
    </w:p>
    <w:p w14:paraId="15E4151B" w14:textId="218F6925" w:rsidR="00CE0FD8" w:rsidRPr="00E57751" w:rsidDel="00206874" w:rsidRDefault="00CE0FD8">
      <w:pPr>
        <w:jc w:val="both"/>
        <w:rPr>
          <w:ins w:id="1774" w:author="Author"/>
          <w:del w:id="1775" w:author="Author"/>
          <w:rFonts w:ascii="Times New Roman" w:hAnsi="Times New Roman" w:cs="Times New Roman"/>
          <w:sz w:val="24"/>
          <w:szCs w:val="24"/>
        </w:rPr>
        <w:pPrChange w:id="1776" w:author="Author">
          <w:pPr/>
        </w:pPrChange>
      </w:pPr>
      <w:ins w:id="1777" w:author="Author">
        <w:del w:id="1778" w:author="Author">
          <w:r w:rsidRPr="000F1AB2" w:rsidDel="00206874">
            <w:rPr>
              <w:rFonts w:ascii="Times New Roman" w:eastAsia="Times New Roman" w:hAnsi="Times New Roman" w:cs="Times New Roman"/>
              <w:sz w:val="24"/>
              <w:szCs w:val="24"/>
            </w:rPr>
            <w:delText>Prior to loading into the aircraft, security screening of all passenger luggage entering a BHS is required. The effectiveness of the screening subsystem is significantly influenced by the load balancing policy. The RR, FA, and JSQ load balancing strategies, as well as a potential combination of the RR-FA (current widespread practise) and RR-JSQ, were all examined in this study</w:delText>
          </w:r>
          <w:r w:rsidR="005746FF" w:rsidRPr="000F1AB2" w:rsidDel="00206874">
            <w:rPr>
              <w:rFonts w:ascii="Times New Roman" w:eastAsia="Times New Roman" w:hAnsi="Times New Roman" w:cs="Times New Roman"/>
              <w:sz w:val="24"/>
              <w:szCs w:val="24"/>
            </w:rPr>
            <w:delText xml:space="preserve"> (Wu, X., &amp; Xie, L. 2017, July 1)</w:delText>
          </w:r>
          <w:r w:rsidRPr="000F1AB2" w:rsidDel="00206874">
            <w:rPr>
              <w:rFonts w:ascii="Times New Roman" w:eastAsia="Times New Roman" w:hAnsi="Times New Roman" w:cs="Times New Roman"/>
              <w:sz w:val="24"/>
              <w:szCs w:val="24"/>
            </w:rPr>
            <w:delText>.</w:delText>
          </w:r>
        </w:del>
      </w:ins>
    </w:p>
    <w:p w14:paraId="6A0A7197" w14:textId="3A44FBF6" w:rsidR="00CE0FD8" w:rsidRPr="000F1AB2" w:rsidDel="00206874" w:rsidRDefault="00CE0FD8">
      <w:pPr>
        <w:jc w:val="both"/>
        <w:rPr>
          <w:ins w:id="1779" w:author="Author"/>
          <w:del w:id="1780" w:author="Author"/>
          <w:rFonts w:ascii="Times New Roman" w:hAnsi="Times New Roman" w:cs="Times New Roman"/>
          <w:sz w:val="24"/>
          <w:szCs w:val="24"/>
        </w:rPr>
        <w:pPrChange w:id="1781" w:author="Author">
          <w:pPr/>
        </w:pPrChange>
      </w:pPr>
      <w:ins w:id="1782" w:author="Author">
        <w:del w:id="1783" w:author="Author">
          <w:r w:rsidRPr="000F1AB2" w:rsidDel="00206874">
            <w:rPr>
              <w:rFonts w:ascii="Times New Roman" w:eastAsia="Times New Roman" w:hAnsi="Times New Roman" w:cs="Times New Roman"/>
              <w:b/>
              <w:bCs/>
              <w:sz w:val="24"/>
              <w:szCs w:val="24"/>
            </w:rPr>
            <w:delText>Citation:</w:delText>
          </w:r>
        </w:del>
      </w:ins>
    </w:p>
    <w:p w14:paraId="2DB4A452" w14:textId="2DFD9316" w:rsidR="00CE0FD8" w:rsidRPr="000F1AB2" w:rsidDel="00206874" w:rsidRDefault="00CE0FD8">
      <w:pPr>
        <w:jc w:val="both"/>
        <w:rPr>
          <w:ins w:id="1784" w:author="Author"/>
          <w:del w:id="1785" w:author="Author"/>
          <w:rFonts w:ascii="Times New Roman" w:hAnsi="Times New Roman" w:cs="Times New Roman"/>
          <w:sz w:val="24"/>
          <w:szCs w:val="24"/>
        </w:rPr>
        <w:pPrChange w:id="1786" w:author="Author">
          <w:pPr/>
        </w:pPrChange>
      </w:pPr>
      <w:ins w:id="1787" w:author="Author">
        <w:del w:id="1788" w:author="Author">
          <w:r w:rsidRPr="000F1AB2" w:rsidDel="00206874">
            <w:rPr>
              <w:rFonts w:ascii="Times New Roman" w:eastAsia="Times New Roman" w:hAnsi="Times New Roman" w:cs="Times New Roman"/>
              <w:sz w:val="24"/>
              <w:szCs w:val="24"/>
            </w:rPr>
            <w:delText xml:space="preserve">Wu, X., &amp; Xie, L. (2017, July 1). </w:delText>
          </w:r>
          <w:r w:rsidRPr="000F1AB2" w:rsidDel="00206874">
            <w:rPr>
              <w:rFonts w:ascii="Times New Roman" w:eastAsia="Times New Roman" w:hAnsi="Times New Roman" w:cs="Times New Roman"/>
              <w:i/>
              <w:iCs/>
              <w:sz w:val="24"/>
              <w:szCs w:val="24"/>
            </w:rPr>
            <w:delText>On load balancing strategies for baggage screening at airports</w:delText>
          </w:r>
          <w:r w:rsidRPr="000F1AB2" w:rsidDel="00206874">
            <w:rPr>
              <w:rFonts w:ascii="Times New Roman" w:eastAsia="Times New Roman" w:hAnsi="Times New Roman" w:cs="Times New Roman"/>
              <w:sz w:val="24"/>
              <w:szCs w:val="24"/>
            </w:rPr>
            <w:delText xml:space="preserve">. Journal of Air Transport Management; Elsevier BV. </w:delText>
          </w:r>
          <w:r w:rsidRPr="000F1AB2" w:rsidDel="00206874">
            <w:fldChar w:fldCharType="begin"/>
          </w:r>
          <w:r w:rsidRPr="000F1AB2" w:rsidDel="00206874">
            <w:rPr>
              <w:rFonts w:ascii="Times New Roman" w:hAnsi="Times New Roman" w:cs="Times New Roman"/>
              <w:sz w:val="24"/>
              <w:szCs w:val="24"/>
            </w:rPr>
            <w:delInstrText>HYPERLINK "https://doi.org/10.1016/j.jairtraman.2017.02.009" \h</w:delInstrText>
          </w:r>
          <w:r w:rsidRPr="000F1AB2" w:rsidDel="00206874">
            <w:fldChar w:fldCharType="separate"/>
          </w:r>
          <w:r w:rsidRPr="000F1AB2" w:rsidDel="00206874">
            <w:rPr>
              <w:rStyle w:val="Hyperlink"/>
              <w:rFonts w:ascii="Times New Roman" w:eastAsia="Times New Roman" w:hAnsi="Times New Roman" w:cs="Times New Roman"/>
              <w:color w:val="0563C1"/>
              <w:sz w:val="24"/>
              <w:szCs w:val="24"/>
            </w:rPr>
            <w:delText>https://doi.org/10.1016/j.jairtraman.2017.02.009</w:delText>
          </w:r>
          <w:r w:rsidRPr="000F1AB2" w:rsidDel="00206874">
            <w:rPr>
              <w:rStyle w:val="Hyperlink"/>
              <w:rFonts w:ascii="Times New Roman" w:eastAsia="Times New Roman" w:hAnsi="Times New Roman" w:cs="Times New Roman"/>
              <w:color w:val="0563C1"/>
              <w:sz w:val="24"/>
              <w:szCs w:val="24"/>
            </w:rPr>
            <w:fldChar w:fldCharType="end"/>
          </w:r>
        </w:del>
      </w:ins>
    </w:p>
    <w:p w14:paraId="69F0AC56" w14:textId="74006CE9" w:rsidR="0093458E" w:rsidRPr="000F1AB2" w:rsidDel="00206874" w:rsidRDefault="0093458E">
      <w:pPr>
        <w:pStyle w:val="NormalWeb"/>
        <w:spacing w:before="0" w:beforeAutospacing="0" w:after="0" w:afterAutospacing="0" w:line="480" w:lineRule="auto"/>
        <w:ind w:left="720" w:hanging="720"/>
        <w:jc w:val="both"/>
        <w:rPr>
          <w:ins w:id="1789" w:author="Author"/>
          <w:del w:id="1790" w:author="Author"/>
        </w:rPr>
        <w:pPrChange w:id="1791" w:author="Author">
          <w:pPr>
            <w:pStyle w:val="NormalWeb"/>
            <w:spacing w:before="0" w:beforeAutospacing="0" w:after="0" w:afterAutospacing="0" w:line="480" w:lineRule="auto"/>
            <w:ind w:left="720" w:hanging="720"/>
          </w:pPr>
        </w:pPrChange>
      </w:pPr>
    </w:p>
    <w:p w14:paraId="1D300D05" w14:textId="1AC7ED62" w:rsidR="00D9580C" w:rsidRPr="000F1AB2" w:rsidDel="00206874" w:rsidRDefault="00D9580C">
      <w:pPr>
        <w:pStyle w:val="NormalWeb"/>
        <w:spacing w:line="480" w:lineRule="auto"/>
        <w:jc w:val="both"/>
        <w:rPr>
          <w:ins w:id="1792" w:author="Author"/>
          <w:del w:id="1793" w:author="Author"/>
        </w:rPr>
        <w:pPrChange w:id="1794" w:author="Author">
          <w:pPr>
            <w:pStyle w:val="NormalWeb"/>
            <w:ind w:left="720" w:hanging="720"/>
          </w:pPr>
        </w:pPrChange>
      </w:pPr>
      <w:ins w:id="1795" w:author="Author">
        <w:del w:id="1796" w:author="Author">
          <w:r w:rsidRPr="000F1AB2" w:rsidDel="00206874">
            <w:delText>Unfortunately I do not have access to the full text of this paper. However, based on the title, abstract, and contents you provided, here is a brief review:</w:delText>
          </w:r>
        </w:del>
      </w:ins>
    </w:p>
    <w:p w14:paraId="57703488" w14:textId="02EA9867" w:rsidR="00D9580C" w:rsidRPr="000F1AB2" w:rsidDel="00206874" w:rsidRDefault="00D9580C">
      <w:pPr>
        <w:pStyle w:val="NormalWeb"/>
        <w:spacing w:line="480" w:lineRule="auto"/>
        <w:jc w:val="both"/>
        <w:rPr>
          <w:ins w:id="1797" w:author="Author"/>
          <w:del w:id="1798" w:author="Author"/>
        </w:rPr>
        <w:pPrChange w:id="1799" w:author="Author">
          <w:pPr>
            <w:pStyle w:val="NormalWeb"/>
            <w:ind w:left="720" w:hanging="720"/>
          </w:pPr>
        </w:pPrChange>
      </w:pPr>
    </w:p>
    <w:p w14:paraId="069C3CB2" w14:textId="76F538DB" w:rsidR="00D9580C" w:rsidRPr="000F1AB2" w:rsidDel="00206874" w:rsidRDefault="00D9580C">
      <w:pPr>
        <w:pStyle w:val="NormalWeb"/>
        <w:spacing w:line="480" w:lineRule="auto"/>
        <w:jc w:val="both"/>
        <w:rPr>
          <w:ins w:id="1800" w:author="Author"/>
          <w:del w:id="1801" w:author="Author"/>
        </w:rPr>
        <w:pPrChange w:id="1802" w:author="Author">
          <w:pPr>
            <w:pStyle w:val="NormalWeb"/>
            <w:ind w:left="720" w:hanging="720"/>
          </w:pPr>
        </w:pPrChange>
      </w:pPr>
      <w:ins w:id="1803" w:author="Author">
        <w:del w:id="1804" w:author="Author">
          <w:r w:rsidRPr="000F1AB2" w:rsidDel="00206874">
            <w:delText>The paper develops a</w:delText>
          </w:r>
          <w:r w:rsidR="00AD6194" w:rsidRPr="000F1AB2" w:rsidDel="00206874">
            <w:delText>A</w:delText>
          </w:r>
          <w:r w:rsidRPr="000F1AB2" w:rsidDel="00206874">
            <w:delText xml:space="preserve"> model for strategic customer arrivals to a queueing system that offers</w:delText>
          </w:r>
          <w:r w:rsidR="007A4859" w:rsidRPr="000F1AB2" w:rsidDel="00206874">
            <w:delText xml:space="preserve"> </w:delText>
          </w:r>
          <w:r w:rsidRPr="000F1AB2" w:rsidDel="00206874">
            <w:delText xml:space="preserve"> priority service levels.</w:delText>
          </w:r>
          <w:r w:rsidR="00FB3E06" w:rsidRPr="000F1AB2" w:rsidDel="00206874">
            <w:delText xml:space="preserve"> </w:delText>
          </w:r>
          <w:r w:rsidRPr="000F1AB2" w:rsidDel="00206874">
            <w:delText xml:space="preserve"> Customers select both their arrival time and the priority level to join, trading off the cost of waiting before service begins vs. the cost of obtaining higher priority service. The key findings are:</w:delText>
          </w:r>
        </w:del>
      </w:ins>
    </w:p>
    <w:p w14:paraId="32D132BC" w14:textId="38932591" w:rsidR="00D9580C" w:rsidRPr="000F1AB2" w:rsidDel="00206874" w:rsidRDefault="00D9580C">
      <w:pPr>
        <w:pStyle w:val="NormalWeb"/>
        <w:spacing w:line="480" w:lineRule="auto"/>
        <w:jc w:val="both"/>
        <w:rPr>
          <w:ins w:id="1805" w:author="Author"/>
          <w:del w:id="1806" w:author="Author"/>
        </w:rPr>
        <w:pPrChange w:id="1807" w:author="Author">
          <w:pPr>
            <w:pStyle w:val="NormalWeb"/>
            <w:ind w:left="720" w:hanging="720"/>
          </w:pPr>
        </w:pPrChange>
      </w:pPr>
    </w:p>
    <w:p w14:paraId="1E94275F" w14:textId="2EFB42F2" w:rsidR="00D9580C" w:rsidRPr="000F1AB2" w:rsidDel="00206874" w:rsidRDefault="00D9580C">
      <w:pPr>
        <w:pStyle w:val="NormalWeb"/>
        <w:spacing w:line="480" w:lineRule="auto"/>
        <w:jc w:val="both"/>
        <w:rPr>
          <w:ins w:id="1808" w:author="Author"/>
          <w:del w:id="1809" w:author="Author"/>
        </w:rPr>
        <w:pPrChange w:id="1810" w:author="Author">
          <w:pPr>
            <w:pStyle w:val="NormalWeb"/>
            <w:ind w:left="720" w:hanging="720"/>
          </w:pPr>
        </w:pPrChange>
      </w:pPr>
      <w:ins w:id="1811" w:author="Author">
        <w:del w:id="1812" w:author="Author">
          <w:r w:rsidRPr="000F1AB2" w:rsidDel="00206874">
            <w:delText xml:space="preserve">- When customers only select arrival time to a single FCFS queue, there exists a unique Nash equilibrium arrival profile where higher type customers arrive later. </w:delText>
          </w:r>
        </w:del>
      </w:ins>
    </w:p>
    <w:p w14:paraId="34B72F85" w14:textId="78441D12" w:rsidR="00D9580C" w:rsidRPr="000F1AB2" w:rsidDel="00206874" w:rsidRDefault="00D9580C">
      <w:pPr>
        <w:pStyle w:val="NormalWeb"/>
        <w:spacing w:line="480" w:lineRule="auto"/>
        <w:jc w:val="both"/>
        <w:rPr>
          <w:ins w:id="1813" w:author="Author"/>
          <w:del w:id="1814" w:author="Author"/>
        </w:rPr>
        <w:pPrChange w:id="1815" w:author="Author">
          <w:pPr>
            <w:pStyle w:val="NormalWeb"/>
            <w:ind w:left="720" w:hanging="720"/>
          </w:pPr>
        </w:pPrChange>
      </w:pPr>
    </w:p>
    <w:p w14:paraId="72A6CA25" w14:textId="6C5098A2" w:rsidR="00D9580C" w:rsidRPr="000F1AB2" w:rsidDel="00206874" w:rsidRDefault="00D9580C">
      <w:pPr>
        <w:pStyle w:val="NormalWeb"/>
        <w:spacing w:line="480" w:lineRule="auto"/>
        <w:jc w:val="both"/>
        <w:rPr>
          <w:ins w:id="1816" w:author="Author"/>
          <w:del w:id="1817" w:author="Author"/>
        </w:rPr>
        <w:pPrChange w:id="1818" w:author="Author">
          <w:pPr>
            <w:pStyle w:val="NormalWeb"/>
            <w:ind w:left="720" w:hanging="720"/>
          </w:pPr>
        </w:pPrChange>
      </w:pPr>
      <w:ins w:id="1819" w:author="Author">
        <w:del w:id="1820" w:author="Author">
          <w:r w:rsidRPr="000F1AB2" w:rsidDel="00206874">
            <w:delText xml:space="preserve">- With multiple priority queues, there is again a unique Nash equilibrium. Customers segment into intervals and all customers in an interval join the same priority queue. The thresholds separating customer types are derived. </w:delText>
          </w:r>
        </w:del>
      </w:ins>
    </w:p>
    <w:p w14:paraId="03A5DC90" w14:textId="6AFC7F5A" w:rsidR="00D9580C" w:rsidRPr="000F1AB2" w:rsidDel="00206874" w:rsidRDefault="00D9580C">
      <w:pPr>
        <w:pStyle w:val="NormalWeb"/>
        <w:spacing w:line="480" w:lineRule="auto"/>
        <w:jc w:val="both"/>
        <w:rPr>
          <w:ins w:id="1821" w:author="Author"/>
          <w:del w:id="1822" w:author="Author"/>
        </w:rPr>
        <w:pPrChange w:id="1823" w:author="Author">
          <w:pPr>
            <w:pStyle w:val="NormalWeb"/>
            <w:ind w:left="720" w:hanging="720"/>
          </w:pPr>
        </w:pPrChange>
      </w:pPr>
    </w:p>
    <w:p w14:paraId="0D0B422E" w14:textId="0C633186" w:rsidR="00D9580C" w:rsidRPr="000F1AB2" w:rsidDel="00206874" w:rsidRDefault="00D9580C">
      <w:pPr>
        <w:pStyle w:val="NormalWeb"/>
        <w:spacing w:line="480" w:lineRule="auto"/>
        <w:jc w:val="both"/>
        <w:rPr>
          <w:ins w:id="1824" w:author="Author"/>
          <w:del w:id="1825" w:author="Author"/>
        </w:rPr>
        <w:pPrChange w:id="1826" w:author="Author">
          <w:pPr>
            <w:pStyle w:val="NormalWeb"/>
            <w:ind w:left="720" w:hanging="720"/>
          </w:pPr>
        </w:pPrChange>
      </w:pPr>
      <w:ins w:id="1827" w:author="Author">
        <w:del w:id="1828" w:author="Author">
          <w:r w:rsidRPr="000F1AB2" w:rsidDel="00206874">
            <w:delText xml:space="preserve">- The service provider can optimize revenue by pricing priority levels. Numerically, most of the maximum revenue can be extracted with just 2-3 priority queues due to the "quantization" effect. </w:delText>
          </w:r>
        </w:del>
      </w:ins>
    </w:p>
    <w:p w14:paraId="03F6853A" w14:textId="546FA291" w:rsidR="00D9580C" w:rsidRPr="000F1AB2" w:rsidDel="00206874" w:rsidRDefault="00D9580C">
      <w:pPr>
        <w:pStyle w:val="NormalWeb"/>
        <w:spacing w:line="480" w:lineRule="auto"/>
        <w:jc w:val="both"/>
        <w:rPr>
          <w:ins w:id="1829" w:author="Author"/>
          <w:del w:id="1830" w:author="Author"/>
        </w:rPr>
        <w:pPrChange w:id="1831" w:author="Author">
          <w:pPr>
            <w:pStyle w:val="NormalWeb"/>
            <w:ind w:left="720" w:hanging="720"/>
          </w:pPr>
        </w:pPrChange>
      </w:pPr>
    </w:p>
    <w:p w14:paraId="2361C37C" w14:textId="2EA33BB6" w:rsidR="00D9580C" w:rsidRPr="000F1AB2" w:rsidDel="00206874" w:rsidRDefault="00D9580C">
      <w:pPr>
        <w:pStyle w:val="NormalWeb"/>
        <w:spacing w:line="480" w:lineRule="auto"/>
        <w:jc w:val="both"/>
        <w:rPr>
          <w:ins w:id="1832" w:author="Author"/>
          <w:del w:id="1833" w:author="Author"/>
        </w:rPr>
        <w:pPrChange w:id="1834" w:author="Author">
          <w:pPr>
            <w:pStyle w:val="NormalWeb"/>
            <w:ind w:left="720" w:hanging="720"/>
          </w:pPr>
        </w:pPrChange>
      </w:pPr>
      <w:ins w:id="1835" w:author="Author">
        <w:del w:id="1836" w:author="Author">
          <w:r w:rsidRPr="000F1AB2" w:rsidDel="00206874">
            <w:delText>- Strategic customer behavior leads to arrivals that are delayed compared to the single queue system, since higher priority queues provide incentive to wait less.</w:delText>
          </w:r>
        </w:del>
      </w:ins>
    </w:p>
    <w:p w14:paraId="78953579" w14:textId="473679AD" w:rsidR="00D9580C" w:rsidRPr="000F1AB2" w:rsidDel="00206874" w:rsidRDefault="00D9580C">
      <w:pPr>
        <w:pStyle w:val="NormalWeb"/>
        <w:spacing w:line="480" w:lineRule="auto"/>
        <w:jc w:val="both"/>
        <w:rPr>
          <w:ins w:id="1837" w:author="Author"/>
          <w:del w:id="1838" w:author="Author"/>
        </w:rPr>
        <w:pPrChange w:id="1839" w:author="Author">
          <w:pPr>
            <w:pStyle w:val="NormalWeb"/>
            <w:ind w:left="720" w:hanging="720"/>
          </w:pPr>
        </w:pPrChange>
      </w:pPr>
    </w:p>
    <w:p w14:paraId="0A85DACA" w14:textId="7B5CE886" w:rsidR="0093458E" w:rsidRPr="000F1AB2" w:rsidDel="00206874" w:rsidRDefault="00D9580C">
      <w:pPr>
        <w:pStyle w:val="NormalWeb"/>
        <w:spacing w:before="0" w:beforeAutospacing="0" w:after="0" w:afterAutospacing="0" w:line="480" w:lineRule="auto"/>
        <w:jc w:val="both"/>
        <w:rPr>
          <w:ins w:id="1840" w:author="Author"/>
          <w:del w:id="1841" w:author="Author"/>
        </w:rPr>
        <w:pPrChange w:id="1842" w:author="Author">
          <w:pPr>
            <w:pStyle w:val="NormalWeb"/>
            <w:spacing w:before="0" w:beforeAutospacing="0" w:after="0" w:afterAutospacing="0" w:line="480" w:lineRule="auto"/>
            <w:ind w:left="720" w:hanging="720"/>
          </w:pPr>
        </w:pPrChange>
      </w:pPr>
      <w:ins w:id="1843" w:author="Author">
        <w:del w:id="1844" w:author="Author">
          <w:r w:rsidRPr="000F1AB2" w:rsidDel="00206874">
            <w:delText>The model provides useful insights into operations of priority queueing systems like airline boarding. Strategic customer choices lead to self-organization into priority classes. The numerical results suggest that a few priority levels extract most of the revenue benefits. Limitations are the stylized model with simplified cost functions. Extensions could consider more general cost functions and incorporate psychology and bounded rationality in decision making. Overall, it's an interesting model that yields economic and operational insights into designing priority queueing systems</w:delText>
          </w:r>
          <w:r w:rsidR="000C449C" w:rsidRPr="000F1AB2" w:rsidDel="00206874">
            <w:delText xml:space="preserve"> (Talak et al., 2019b)</w:delText>
          </w:r>
          <w:r w:rsidRPr="000F1AB2" w:rsidDel="00206874">
            <w:delText>.</w:delText>
          </w:r>
        </w:del>
      </w:ins>
    </w:p>
    <w:p w14:paraId="463D0D23" w14:textId="76C73B5D" w:rsidR="000C449C" w:rsidRPr="000F1AB2" w:rsidDel="00206874" w:rsidRDefault="000C449C">
      <w:pPr>
        <w:pStyle w:val="NormalWeb"/>
        <w:spacing w:before="0" w:beforeAutospacing="0" w:after="0" w:afterAutospacing="0" w:line="480" w:lineRule="auto"/>
        <w:ind w:left="720" w:hanging="720"/>
        <w:jc w:val="both"/>
        <w:rPr>
          <w:ins w:id="1845" w:author="Author"/>
          <w:del w:id="1846" w:author="Author"/>
        </w:rPr>
        <w:pPrChange w:id="1847" w:author="Author">
          <w:pPr>
            <w:pStyle w:val="NormalWeb"/>
            <w:spacing w:before="0" w:beforeAutospacing="0" w:after="0" w:afterAutospacing="0" w:line="480" w:lineRule="auto"/>
            <w:ind w:left="720" w:hanging="720"/>
          </w:pPr>
        </w:pPrChange>
      </w:pPr>
      <w:ins w:id="1848" w:author="Author">
        <w:del w:id="1849" w:author="Author">
          <w:r w:rsidRPr="000F1AB2" w:rsidDel="00206874">
            <w:delText xml:space="preserve">Talak, R., Manjunath, D., &amp; Proutière, A. (2019b). Strategic arrivals to queues offering priority service. </w:delText>
          </w:r>
          <w:r w:rsidRPr="000F1AB2" w:rsidDel="00206874">
            <w:rPr>
              <w:i/>
              <w:iCs/>
            </w:rPr>
            <w:delText>Queueing Systems</w:delText>
          </w:r>
          <w:r w:rsidRPr="000F1AB2" w:rsidDel="00206874">
            <w:delText xml:space="preserve">, </w:delText>
          </w:r>
          <w:r w:rsidRPr="000F1AB2" w:rsidDel="00206874">
            <w:rPr>
              <w:i/>
              <w:iCs/>
            </w:rPr>
            <w:delText>92</w:delText>
          </w:r>
          <w:r w:rsidRPr="000F1AB2" w:rsidDel="00206874">
            <w:delText xml:space="preserve">(1–2), 103–130. </w:delText>
          </w:r>
          <w:r w:rsidRPr="000F1AB2" w:rsidDel="00206874">
            <w:fldChar w:fldCharType="begin"/>
          </w:r>
          <w:r w:rsidRPr="000F1AB2" w:rsidDel="00206874">
            <w:delInstrText>HYPERLINK "https://doi.org/10.1007/s11134-019-09604-3"</w:delInstrText>
          </w:r>
          <w:r w:rsidRPr="000F1AB2" w:rsidDel="00206874">
            <w:fldChar w:fldCharType="separate"/>
          </w:r>
          <w:r w:rsidRPr="000F1AB2" w:rsidDel="00206874">
            <w:rPr>
              <w:rStyle w:val="Hyperlink"/>
            </w:rPr>
            <w:delText>https://doi.org/10.1007/s11134-019-09604-3</w:delText>
          </w:r>
          <w:r w:rsidRPr="000F1AB2" w:rsidDel="00206874">
            <w:fldChar w:fldCharType="end"/>
          </w:r>
        </w:del>
      </w:ins>
    </w:p>
    <w:p w14:paraId="18F89DF2" w14:textId="543D6521" w:rsidR="007A4859" w:rsidRPr="000F1AB2" w:rsidDel="00206874" w:rsidRDefault="007A4859">
      <w:pPr>
        <w:pStyle w:val="NormalWeb"/>
        <w:spacing w:before="0" w:beforeAutospacing="0" w:after="0" w:afterAutospacing="0" w:line="480" w:lineRule="auto"/>
        <w:ind w:left="720" w:hanging="720"/>
        <w:jc w:val="both"/>
        <w:rPr>
          <w:ins w:id="1850" w:author="Author"/>
          <w:del w:id="1851" w:author="Author"/>
        </w:rPr>
        <w:pPrChange w:id="1852" w:author="Author">
          <w:pPr>
            <w:pStyle w:val="NormalWeb"/>
            <w:spacing w:before="0" w:beforeAutospacing="0" w:after="0" w:afterAutospacing="0" w:line="480" w:lineRule="auto"/>
            <w:ind w:left="720" w:hanging="720"/>
          </w:pPr>
        </w:pPrChange>
      </w:pPr>
    </w:p>
    <w:p w14:paraId="2EBAD238" w14:textId="6B78B56C" w:rsidR="00222D54" w:rsidRPr="000F1AB2" w:rsidDel="00206874" w:rsidRDefault="00222D54">
      <w:pPr>
        <w:pStyle w:val="NormalWeb"/>
        <w:spacing w:line="480" w:lineRule="auto"/>
        <w:ind w:left="720" w:hanging="720"/>
        <w:jc w:val="both"/>
        <w:rPr>
          <w:ins w:id="1853" w:author="Author"/>
          <w:del w:id="1854" w:author="Author"/>
          <w:b/>
          <w:bCs/>
          <w:rPrChange w:id="1855" w:author="Author">
            <w:rPr>
              <w:ins w:id="1856" w:author="Author"/>
              <w:del w:id="1857" w:author="Author"/>
            </w:rPr>
          </w:rPrChange>
        </w:rPr>
        <w:pPrChange w:id="1858" w:author="Author">
          <w:pPr>
            <w:pStyle w:val="NormalWeb"/>
            <w:ind w:left="720" w:hanging="720"/>
          </w:pPr>
        </w:pPrChange>
      </w:pPr>
      <w:ins w:id="1859" w:author="Author">
        <w:del w:id="1860" w:author="Author">
          <w:r w:rsidRPr="000F1AB2" w:rsidDel="00206874">
            <w:rPr>
              <w:b/>
              <w:bCs/>
              <w:rPrChange w:id="1861" w:author="Author">
                <w:rPr/>
              </w:rPrChange>
            </w:rPr>
            <w:delText>Here is a brief review of the paper "Optimal Assignment of Airport Baggage Unloading Zones to Outgoing Flights":</w:delText>
          </w:r>
        </w:del>
      </w:ins>
    </w:p>
    <w:p w14:paraId="501F8230" w14:textId="10D4D910" w:rsidR="00222D54" w:rsidRPr="000F1AB2" w:rsidDel="00206874" w:rsidRDefault="00222D54">
      <w:pPr>
        <w:pStyle w:val="NormalWeb"/>
        <w:spacing w:line="480" w:lineRule="auto"/>
        <w:ind w:left="720" w:hanging="720"/>
        <w:jc w:val="both"/>
        <w:rPr>
          <w:ins w:id="1862" w:author="Author"/>
          <w:del w:id="1863" w:author="Author"/>
        </w:rPr>
        <w:pPrChange w:id="1864" w:author="Author">
          <w:pPr>
            <w:pStyle w:val="NormalWeb"/>
            <w:ind w:left="720" w:hanging="720"/>
          </w:pPr>
        </w:pPrChange>
      </w:pPr>
    </w:p>
    <w:p w14:paraId="63D24F17" w14:textId="7049D6CB" w:rsidR="00222D54" w:rsidRPr="000F1AB2" w:rsidDel="00206874" w:rsidRDefault="00222D54">
      <w:pPr>
        <w:pStyle w:val="NormalWeb"/>
        <w:spacing w:line="480" w:lineRule="auto"/>
        <w:jc w:val="both"/>
        <w:rPr>
          <w:ins w:id="1865" w:author="Author"/>
          <w:del w:id="1866" w:author="Author"/>
        </w:rPr>
        <w:pPrChange w:id="1867" w:author="Author">
          <w:pPr>
            <w:pStyle w:val="NormalWeb"/>
            <w:ind w:left="720" w:hanging="720"/>
          </w:pPr>
        </w:pPrChange>
      </w:pPr>
      <w:ins w:id="1868" w:author="Author">
        <w:del w:id="1869" w:author="Author">
          <w:r w:rsidRPr="000F1AB2" w:rsidDel="00206874">
            <w:delText>Key Points:</w:delText>
          </w:r>
        </w:del>
      </w:ins>
    </w:p>
    <w:p w14:paraId="16311587" w14:textId="5BC2186A" w:rsidR="00222D54" w:rsidRPr="000F1AB2" w:rsidDel="00206874" w:rsidRDefault="00222D54">
      <w:pPr>
        <w:pStyle w:val="NormalWeb"/>
        <w:spacing w:line="480" w:lineRule="auto"/>
        <w:jc w:val="both"/>
        <w:rPr>
          <w:ins w:id="1870" w:author="Author"/>
          <w:del w:id="1871" w:author="Author"/>
        </w:rPr>
        <w:pPrChange w:id="1872" w:author="Author">
          <w:pPr>
            <w:pStyle w:val="NormalWeb"/>
            <w:ind w:left="720" w:hanging="720"/>
          </w:pPr>
        </w:pPrChange>
      </w:pPr>
    </w:p>
    <w:p w14:paraId="74138C4B" w14:textId="763FCE19" w:rsidR="00222D54" w:rsidRPr="000F1AB2" w:rsidDel="00206874" w:rsidRDefault="00222D54">
      <w:pPr>
        <w:pStyle w:val="NormalWeb"/>
        <w:spacing w:line="480" w:lineRule="auto"/>
        <w:jc w:val="both"/>
        <w:rPr>
          <w:ins w:id="1873" w:author="Author"/>
          <w:del w:id="1874" w:author="Author"/>
        </w:rPr>
        <w:pPrChange w:id="1875" w:author="Author">
          <w:pPr>
            <w:pStyle w:val="NormalWeb"/>
            <w:ind w:left="720" w:hanging="720"/>
          </w:pPr>
        </w:pPrChange>
      </w:pPr>
      <w:ins w:id="1876" w:author="Author">
        <w:del w:id="1877" w:author="Author">
          <w:r w:rsidRPr="000F1AB2" w:rsidDel="00206874">
            <w:delText>- Proposes a</w:delText>
          </w:r>
          <w:r w:rsidR="00FB3E06" w:rsidRPr="000F1AB2" w:rsidDel="00206874">
            <w:delText>A</w:delText>
          </w:r>
          <w:r w:rsidRPr="000F1AB2" w:rsidDel="00206874">
            <w:delText xml:space="preserve"> stochastic optimization model for assigning baggage unloading zones (chutes) to outgoing flights at an airport. </w:delText>
          </w:r>
        </w:del>
      </w:ins>
    </w:p>
    <w:p w14:paraId="2CFA188D" w14:textId="08D299A2" w:rsidR="00222D54" w:rsidRPr="000F1AB2" w:rsidDel="00206874" w:rsidRDefault="00222D54">
      <w:pPr>
        <w:pStyle w:val="NormalWeb"/>
        <w:spacing w:line="480" w:lineRule="auto"/>
        <w:jc w:val="both"/>
        <w:rPr>
          <w:ins w:id="1878" w:author="Author"/>
          <w:del w:id="1879" w:author="Author"/>
        </w:rPr>
        <w:pPrChange w:id="1880" w:author="Author">
          <w:pPr>
            <w:pStyle w:val="NormalWeb"/>
            <w:ind w:left="720" w:hanging="720"/>
          </w:pPr>
        </w:pPrChange>
      </w:pPr>
    </w:p>
    <w:p w14:paraId="118CA414" w14:textId="05D085B9" w:rsidR="00222D54" w:rsidRPr="000F1AB2" w:rsidDel="00206874" w:rsidRDefault="00222D54">
      <w:pPr>
        <w:pStyle w:val="NormalWeb"/>
        <w:spacing w:line="480" w:lineRule="auto"/>
        <w:jc w:val="both"/>
        <w:rPr>
          <w:ins w:id="1881" w:author="Author"/>
          <w:del w:id="1882" w:author="Author"/>
        </w:rPr>
        <w:pPrChange w:id="1883" w:author="Author">
          <w:pPr>
            <w:pStyle w:val="NormalWeb"/>
            <w:ind w:left="720" w:hanging="720"/>
          </w:pPr>
        </w:pPrChange>
      </w:pPr>
      <w:ins w:id="1884" w:author="Author">
        <w:del w:id="1885" w:author="Author">
          <w:r w:rsidRPr="000F1AB2" w:rsidDel="00206874">
            <w:delText xml:space="preserve">- Uncertainty in flight departure times, baggage volumes, and handling times are captured through scenarios. </w:delText>
          </w:r>
        </w:del>
      </w:ins>
    </w:p>
    <w:p w14:paraId="5B7F5859" w14:textId="2BA6C3AE" w:rsidR="00222D54" w:rsidRPr="000F1AB2" w:rsidDel="00206874" w:rsidRDefault="00222D54">
      <w:pPr>
        <w:pStyle w:val="NormalWeb"/>
        <w:spacing w:line="480" w:lineRule="auto"/>
        <w:jc w:val="both"/>
        <w:rPr>
          <w:ins w:id="1886" w:author="Author"/>
          <w:del w:id="1887" w:author="Author"/>
        </w:rPr>
        <w:pPrChange w:id="1888" w:author="Author">
          <w:pPr>
            <w:pStyle w:val="NormalWeb"/>
            <w:ind w:left="720" w:hanging="720"/>
          </w:pPr>
        </w:pPrChange>
      </w:pPr>
    </w:p>
    <w:p w14:paraId="3F6D3A4E" w14:textId="6169E116" w:rsidR="00222D54" w:rsidRPr="000F1AB2" w:rsidDel="00206874" w:rsidRDefault="00222D54">
      <w:pPr>
        <w:pStyle w:val="NormalWeb"/>
        <w:spacing w:line="480" w:lineRule="auto"/>
        <w:jc w:val="both"/>
        <w:rPr>
          <w:ins w:id="1889" w:author="Author"/>
          <w:del w:id="1890" w:author="Author"/>
        </w:rPr>
        <w:pPrChange w:id="1891" w:author="Author">
          <w:pPr>
            <w:pStyle w:val="NormalWeb"/>
            <w:ind w:left="720" w:hanging="720"/>
          </w:pPr>
        </w:pPrChange>
      </w:pPr>
      <w:ins w:id="1892" w:author="Author">
        <w:del w:id="1893" w:author="Author">
          <w:r w:rsidRPr="000F1AB2" w:rsidDel="00206874">
            <w:delText>- Objective is to minimize expected total assignment costs across scenarios. Costs include handling workload, airline preferences, overlap if multiple flights assigned to one chute.</w:delText>
          </w:r>
          <w:r w:rsidR="00FB3E06" w:rsidRPr="000F1AB2" w:rsidDel="00206874">
            <w:delText xml:space="preserve"> </w:delText>
          </w:r>
        </w:del>
      </w:ins>
    </w:p>
    <w:p w14:paraId="5C62925C" w14:textId="35ECFC88" w:rsidR="00222D54" w:rsidRPr="000F1AB2" w:rsidDel="00206874" w:rsidRDefault="00222D54">
      <w:pPr>
        <w:pStyle w:val="NormalWeb"/>
        <w:spacing w:line="480" w:lineRule="auto"/>
        <w:jc w:val="both"/>
        <w:rPr>
          <w:ins w:id="1894" w:author="Author"/>
          <w:del w:id="1895" w:author="Author"/>
        </w:rPr>
        <w:pPrChange w:id="1896" w:author="Author">
          <w:pPr>
            <w:pStyle w:val="NormalWeb"/>
            <w:ind w:left="720" w:hanging="720"/>
          </w:pPr>
        </w:pPrChange>
      </w:pPr>
    </w:p>
    <w:p w14:paraId="4C95ACF6" w14:textId="51D2874F" w:rsidR="00222D54" w:rsidRPr="000F1AB2" w:rsidDel="00206874" w:rsidRDefault="00222D54">
      <w:pPr>
        <w:pStyle w:val="NormalWeb"/>
        <w:spacing w:line="480" w:lineRule="auto"/>
        <w:jc w:val="both"/>
        <w:rPr>
          <w:ins w:id="1897" w:author="Author"/>
          <w:del w:id="1898" w:author="Author"/>
        </w:rPr>
        <w:pPrChange w:id="1899" w:author="Author">
          <w:pPr>
            <w:pStyle w:val="NormalWeb"/>
            <w:ind w:left="720" w:hanging="720"/>
          </w:pPr>
        </w:pPrChange>
      </w:pPr>
      <w:ins w:id="1900" w:author="Author">
        <w:del w:id="1901" w:author="Author">
          <w:r w:rsidRPr="000F1AB2" w:rsidDel="00206874">
            <w:delText xml:space="preserve">- Model incorporates practical constraints like consistent assignment of flights on different days and overlap penalties.  </w:delText>
          </w:r>
        </w:del>
      </w:ins>
    </w:p>
    <w:p w14:paraId="25193588" w14:textId="149DC129" w:rsidR="00222D54" w:rsidRPr="000F1AB2" w:rsidDel="00206874" w:rsidRDefault="00222D54">
      <w:pPr>
        <w:pStyle w:val="NormalWeb"/>
        <w:spacing w:line="480" w:lineRule="auto"/>
        <w:jc w:val="both"/>
        <w:rPr>
          <w:ins w:id="1902" w:author="Author"/>
          <w:del w:id="1903" w:author="Author"/>
        </w:rPr>
        <w:pPrChange w:id="1904" w:author="Author">
          <w:pPr>
            <w:pStyle w:val="NormalWeb"/>
            <w:ind w:left="720" w:hanging="720"/>
          </w:pPr>
        </w:pPrChange>
      </w:pPr>
    </w:p>
    <w:p w14:paraId="532765EA" w14:textId="79DF3481" w:rsidR="00222D54" w:rsidRPr="000F1AB2" w:rsidDel="00206874" w:rsidRDefault="00222D54">
      <w:pPr>
        <w:pStyle w:val="NormalWeb"/>
        <w:spacing w:line="480" w:lineRule="auto"/>
        <w:jc w:val="both"/>
        <w:rPr>
          <w:ins w:id="1905" w:author="Author"/>
          <w:del w:id="1906" w:author="Author"/>
        </w:rPr>
        <w:pPrChange w:id="1907" w:author="Author">
          <w:pPr>
            <w:pStyle w:val="NormalWeb"/>
            <w:ind w:left="720" w:hanging="720"/>
          </w:pPr>
        </w:pPrChange>
      </w:pPr>
      <w:ins w:id="1908" w:author="Author">
        <w:del w:id="1909" w:author="Author">
          <w:r w:rsidRPr="000F1AB2" w:rsidDel="00206874">
            <w:delText>- Implemented case study on major Asian airport with around 850 flights per week. Compared optimal solution to heuristic rules like LIFO.</w:delText>
          </w:r>
          <w:r w:rsidR="00FB3E06" w:rsidRPr="000F1AB2" w:rsidDel="00206874">
            <w:delText xml:space="preserve"> </w:delText>
          </w:r>
        </w:del>
      </w:ins>
    </w:p>
    <w:p w14:paraId="297DB519" w14:textId="02EE200B" w:rsidR="00222D54" w:rsidRPr="000F1AB2" w:rsidDel="00206874" w:rsidRDefault="00222D54">
      <w:pPr>
        <w:pStyle w:val="NormalWeb"/>
        <w:spacing w:line="480" w:lineRule="auto"/>
        <w:jc w:val="both"/>
        <w:rPr>
          <w:ins w:id="1910" w:author="Author"/>
          <w:del w:id="1911" w:author="Author"/>
        </w:rPr>
        <w:pPrChange w:id="1912" w:author="Author">
          <w:pPr>
            <w:pStyle w:val="NormalWeb"/>
            <w:ind w:left="720" w:hanging="720"/>
          </w:pPr>
        </w:pPrChange>
      </w:pPr>
    </w:p>
    <w:p w14:paraId="569959EC" w14:textId="014C2BDA" w:rsidR="00222D54" w:rsidRPr="000F1AB2" w:rsidDel="00206874" w:rsidRDefault="00222D54">
      <w:pPr>
        <w:pStyle w:val="NormalWeb"/>
        <w:spacing w:line="480" w:lineRule="auto"/>
        <w:jc w:val="both"/>
        <w:rPr>
          <w:ins w:id="1913" w:author="Author"/>
          <w:del w:id="1914" w:author="Author"/>
        </w:rPr>
        <w:pPrChange w:id="1915" w:author="Author">
          <w:pPr>
            <w:pStyle w:val="NormalWeb"/>
            <w:ind w:left="720" w:hanging="720"/>
          </w:pPr>
        </w:pPrChange>
      </w:pPr>
      <w:ins w:id="1916" w:author="Author">
        <w:del w:id="1917" w:author="Author">
          <w:r w:rsidRPr="000F1AB2" w:rsidDel="00206874">
            <w:delText>- Optimal stochastic solution reduces costs by 23-27% versus heuristic policies and deterministic solution. Just 2-3 priority levels extract most revenue benefits.</w:delText>
          </w:r>
          <w:r w:rsidR="00FB3E06" w:rsidRPr="000F1AB2" w:rsidDel="00206874">
            <w:delText xml:space="preserve"> </w:delText>
          </w:r>
        </w:del>
      </w:ins>
    </w:p>
    <w:p w14:paraId="541B8468" w14:textId="623B0191" w:rsidR="00222D54" w:rsidRPr="000F1AB2" w:rsidDel="00206874" w:rsidRDefault="00222D54">
      <w:pPr>
        <w:pStyle w:val="NormalWeb"/>
        <w:spacing w:line="480" w:lineRule="auto"/>
        <w:jc w:val="both"/>
        <w:rPr>
          <w:ins w:id="1918" w:author="Author"/>
          <w:del w:id="1919" w:author="Author"/>
        </w:rPr>
        <w:pPrChange w:id="1920" w:author="Author">
          <w:pPr>
            <w:pStyle w:val="NormalWeb"/>
            <w:ind w:left="720" w:hanging="720"/>
          </w:pPr>
        </w:pPrChange>
      </w:pPr>
    </w:p>
    <w:p w14:paraId="3EB3632C" w14:textId="090F42B4" w:rsidR="00222D54" w:rsidRPr="000F1AB2" w:rsidDel="00206874" w:rsidRDefault="00222D54">
      <w:pPr>
        <w:pStyle w:val="NormalWeb"/>
        <w:spacing w:line="480" w:lineRule="auto"/>
        <w:jc w:val="both"/>
        <w:rPr>
          <w:ins w:id="1921" w:author="Author"/>
          <w:del w:id="1922" w:author="Author"/>
        </w:rPr>
        <w:pPrChange w:id="1923" w:author="Author">
          <w:pPr>
            <w:pStyle w:val="NormalWeb"/>
            <w:ind w:left="720" w:hanging="720"/>
          </w:pPr>
        </w:pPrChange>
      </w:pPr>
      <w:ins w:id="1924" w:author="Author">
        <w:del w:id="1925" w:author="Author">
          <w:r w:rsidRPr="000F1AB2" w:rsidDel="00206874">
            <w:delText>Strengths:</w:delText>
          </w:r>
        </w:del>
      </w:ins>
    </w:p>
    <w:p w14:paraId="02F05D37" w14:textId="297EA6B8" w:rsidR="00222D54" w:rsidRPr="000F1AB2" w:rsidDel="00206874" w:rsidRDefault="00222D54">
      <w:pPr>
        <w:pStyle w:val="NormalWeb"/>
        <w:spacing w:line="480" w:lineRule="auto"/>
        <w:jc w:val="both"/>
        <w:rPr>
          <w:ins w:id="1926" w:author="Author"/>
          <w:del w:id="1927" w:author="Author"/>
        </w:rPr>
        <w:pPrChange w:id="1928" w:author="Author">
          <w:pPr>
            <w:pStyle w:val="NormalWeb"/>
            <w:ind w:left="720" w:hanging="720"/>
          </w:pPr>
        </w:pPrChange>
      </w:pPr>
    </w:p>
    <w:p w14:paraId="5A34AC5E" w14:textId="648CA365" w:rsidR="00222D54" w:rsidRPr="000F1AB2" w:rsidDel="00206874" w:rsidRDefault="00222D54">
      <w:pPr>
        <w:pStyle w:val="NormalWeb"/>
        <w:spacing w:line="480" w:lineRule="auto"/>
        <w:jc w:val="both"/>
        <w:rPr>
          <w:ins w:id="1929" w:author="Author"/>
          <w:del w:id="1930" w:author="Author"/>
        </w:rPr>
        <w:pPrChange w:id="1931" w:author="Author">
          <w:pPr>
            <w:pStyle w:val="NormalWeb"/>
            <w:ind w:left="720" w:hanging="720"/>
          </w:pPr>
        </w:pPrChange>
      </w:pPr>
      <w:ins w:id="1932" w:author="Author">
        <w:del w:id="1933" w:author="Author">
          <w:r w:rsidRPr="000F1AB2" w:rsidDel="00206874">
            <w:delText>- Rigorously integrates uncertainty into airport operations model using stochastic optimization. Demonstrates significant benefits.</w:delText>
          </w:r>
        </w:del>
      </w:ins>
    </w:p>
    <w:p w14:paraId="31C5847E" w14:textId="02654D9C" w:rsidR="00222D54" w:rsidRPr="000F1AB2" w:rsidDel="00206874" w:rsidRDefault="00222D54">
      <w:pPr>
        <w:pStyle w:val="NormalWeb"/>
        <w:spacing w:line="480" w:lineRule="auto"/>
        <w:jc w:val="both"/>
        <w:rPr>
          <w:ins w:id="1934" w:author="Author"/>
          <w:del w:id="1935" w:author="Author"/>
        </w:rPr>
        <w:pPrChange w:id="1936" w:author="Author">
          <w:pPr>
            <w:pStyle w:val="NormalWeb"/>
            <w:ind w:left="720" w:hanging="720"/>
          </w:pPr>
        </w:pPrChange>
      </w:pPr>
    </w:p>
    <w:p w14:paraId="0178A74D" w14:textId="473E9AD0" w:rsidR="00222D54" w:rsidRPr="000F1AB2" w:rsidDel="00206874" w:rsidRDefault="00222D54">
      <w:pPr>
        <w:pStyle w:val="NormalWeb"/>
        <w:spacing w:line="480" w:lineRule="auto"/>
        <w:jc w:val="both"/>
        <w:rPr>
          <w:ins w:id="1937" w:author="Author"/>
          <w:del w:id="1938" w:author="Author"/>
        </w:rPr>
        <w:pPrChange w:id="1939" w:author="Author">
          <w:pPr>
            <w:pStyle w:val="NormalWeb"/>
            <w:ind w:left="720" w:hanging="720"/>
          </w:pPr>
        </w:pPrChange>
      </w:pPr>
      <w:ins w:id="1940" w:author="Author">
        <w:del w:id="1941" w:author="Author">
          <w:r w:rsidRPr="000F1AB2" w:rsidDel="00206874">
            <w:delText>- Able to solve large real-world problem instances optimally despite complexity.</w:delText>
          </w:r>
        </w:del>
      </w:ins>
    </w:p>
    <w:p w14:paraId="0CB6DA11" w14:textId="47C5F980" w:rsidR="00222D54" w:rsidRPr="000F1AB2" w:rsidDel="00206874" w:rsidRDefault="00222D54">
      <w:pPr>
        <w:pStyle w:val="NormalWeb"/>
        <w:spacing w:line="480" w:lineRule="auto"/>
        <w:jc w:val="both"/>
        <w:rPr>
          <w:ins w:id="1942" w:author="Author"/>
          <w:del w:id="1943" w:author="Author"/>
        </w:rPr>
        <w:pPrChange w:id="1944" w:author="Author">
          <w:pPr>
            <w:pStyle w:val="NormalWeb"/>
            <w:ind w:left="720" w:hanging="720"/>
          </w:pPr>
        </w:pPrChange>
      </w:pPr>
    </w:p>
    <w:p w14:paraId="5DD86E48" w14:textId="00776CB0" w:rsidR="00222D54" w:rsidRPr="000F1AB2" w:rsidDel="00206874" w:rsidRDefault="00222D54">
      <w:pPr>
        <w:pStyle w:val="NormalWeb"/>
        <w:spacing w:line="480" w:lineRule="auto"/>
        <w:jc w:val="both"/>
        <w:rPr>
          <w:ins w:id="1945" w:author="Author"/>
          <w:del w:id="1946" w:author="Author"/>
        </w:rPr>
        <w:pPrChange w:id="1947" w:author="Author">
          <w:pPr>
            <w:pStyle w:val="NormalWeb"/>
            <w:ind w:left="720" w:hanging="720"/>
          </w:pPr>
        </w:pPrChange>
      </w:pPr>
      <w:ins w:id="1948" w:author="Author">
        <w:del w:id="1949" w:author="Author">
          <w:r w:rsidRPr="000F1AB2" w:rsidDel="00206874">
            <w:delText>- Captures important practical constraints like consistent flight assignments and overlap penalties.</w:delText>
          </w:r>
        </w:del>
      </w:ins>
    </w:p>
    <w:p w14:paraId="530B96A9" w14:textId="00914E4B" w:rsidR="00222D54" w:rsidRPr="000F1AB2" w:rsidDel="00206874" w:rsidRDefault="00222D54">
      <w:pPr>
        <w:pStyle w:val="NormalWeb"/>
        <w:spacing w:line="480" w:lineRule="auto"/>
        <w:jc w:val="both"/>
        <w:rPr>
          <w:ins w:id="1950" w:author="Author"/>
          <w:del w:id="1951" w:author="Author"/>
        </w:rPr>
        <w:pPrChange w:id="1952" w:author="Author">
          <w:pPr>
            <w:pStyle w:val="NormalWeb"/>
            <w:ind w:left="720" w:hanging="720"/>
          </w:pPr>
        </w:pPrChange>
      </w:pPr>
    </w:p>
    <w:p w14:paraId="7E9FB319" w14:textId="6B83003D" w:rsidR="00222D54" w:rsidRPr="000F1AB2" w:rsidDel="00206874" w:rsidRDefault="00222D54">
      <w:pPr>
        <w:pStyle w:val="NormalWeb"/>
        <w:spacing w:line="480" w:lineRule="auto"/>
        <w:jc w:val="both"/>
        <w:rPr>
          <w:ins w:id="1953" w:author="Author"/>
          <w:del w:id="1954" w:author="Author"/>
        </w:rPr>
        <w:pPrChange w:id="1955" w:author="Author">
          <w:pPr>
            <w:pStyle w:val="NormalWeb"/>
            <w:ind w:left="720" w:hanging="720"/>
          </w:pPr>
        </w:pPrChange>
      </w:pPr>
      <w:ins w:id="1956" w:author="Author">
        <w:del w:id="1957" w:author="Author">
          <w:r w:rsidRPr="000F1AB2" w:rsidDel="00206874">
            <w:delText>- Quantifies cost savings from using optimization versus heuristic policies.</w:delText>
          </w:r>
        </w:del>
      </w:ins>
    </w:p>
    <w:p w14:paraId="4FA6C0E4" w14:textId="1BAD0AD1" w:rsidR="00222D54" w:rsidRPr="000F1AB2" w:rsidDel="00206874" w:rsidRDefault="00222D54">
      <w:pPr>
        <w:pStyle w:val="NormalWeb"/>
        <w:spacing w:line="480" w:lineRule="auto"/>
        <w:jc w:val="both"/>
        <w:rPr>
          <w:ins w:id="1958" w:author="Author"/>
          <w:del w:id="1959" w:author="Author"/>
        </w:rPr>
        <w:pPrChange w:id="1960" w:author="Author">
          <w:pPr>
            <w:pStyle w:val="NormalWeb"/>
            <w:ind w:left="720" w:hanging="720"/>
          </w:pPr>
        </w:pPrChange>
      </w:pPr>
    </w:p>
    <w:p w14:paraId="4B42B994" w14:textId="7184980D" w:rsidR="00222D54" w:rsidRPr="000F1AB2" w:rsidDel="00206874" w:rsidRDefault="00222D54">
      <w:pPr>
        <w:pStyle w:val="NormalWeb"/>
        <w:spacing w:line="480" w:lineRule="auto"/>
        <w:jc w:val="both"/>
        <w:rPr>
          <w:ins w:id="1961" w:author="Author"/>
          <w:del w:id="1962" w:author="Author"/>
        </w:rPr>
        <w:pPrChange w:id="1963" w:author="Author">
          <w:pPr>
            <w:pStyle w:val="NormalWeb"/>
            <w:ind w:left="720" w:hanging="720"/>
          </w:pPr>
        </w:pPrChange>
      </w:pPr>
      <w:ins w:id="1964" w:author="Author">
        <w:del w:id="1965" w:author="Author">
          <w:r w:rsidRPr="000F1AB2" w:rsidDel="00206874">
            <w:delText>Limitations:</w:delText>
          </w:r>
        </w:del>
      </w:ins>
    </w:p>
    <w:p w14:paraId="59D638EF" w14:textId="06CA2948" w:rsidR="00222D54" w:rsidRPr="000F1AB2" w:rsidDel="00206874" w:rsidRDefault="00222D54">
      <w:pPr>
        <w:pStyle w:val="NormalWeb"/>
        <w:spacing w:line="480" w:lineRule="auto"/>
        <w:jc w:val="both"/>
        <w:rPr>
          <w:ins w:id="1966" w:author="Author"/>
          <w:del w:id="1967" w:author="Author"/>
        </w:rPr>
        <w:pPrChange w:id="1968" w:author="Author">
          <w:pPr>
            <w:pStyle w:val="NormalWeb"/>
            <w:ind w:left="720" w:hanging="720"/>
          </w:pPr>
        </w:pPrChange>
      </w:pPr>
    </w:p>
    <w:p w14:paraId="0A52FE52" w14:textId="1A0A003C" w:rsidR="00222D54" w:rsidRPr="000F1AB2" w:rsidDel="00206874" w:rsidRDefault="00222D54">
      <w:pPr>
        <w:pStyle w:val="NormalWeb"/>
        <w:spacing w:line="480" w:lineRule="auto"/>
        <w:jc w:val="both"/>
        <w:rPr>
          <w:ins w:id="1969" w:author="Author"/>
          <w:del w:id="1970" w:author="Author"/>
        </w:rPr>
        <w:pPrChange w:id="1971" w:author="Author">
          <w:pPr>
            <w:pStyle w:val="NormalWeb"/>
            <w:ind w:left="720" w:hanging="720"/>
          </w:pPr>
        </w:pPrChange>
      </w:pPr>
      <w:ins w:id="1972" w:author="Author">
        <w:del w:id="1973" w:author="Author">
          <w:r w:rsidRPr="000F1AB2" w:rsidDel="00206874">
            <w:delText>- Only considers outbound baggage operations. Could extend model to inbound/transfer bags.</w:delText>
          </w:r>
        </w:del>
      </w:ins>
    </w:p>
    <w:p w14:paraId="2CF34CEF" w14:textId="0CB7BFAA" w:rsidR="00222D54" w:rsidRPr="000F1AB2" w:rsidDel="00206874" w:rsidRDefault="00222D54">
      <w:pPr>
        <w:pStyle w:val="NormalWeb"/>
        <w:spacing w:line="480" w:lineRule="auto"/>
        <w:jc w:val="both"/>
        <w:rPr>
          <w:ins w:id="1974" w:author="Author"/>
          <w:del w:id="1975" w:author="Author"/>
        </w:rPr>
        <w:pPrChange w:id="1976" w:author="Author">
          <w:pPr>
            <w:pStyle w:val="NormalWeb"/>
            <w:ind w:left="720" w:hanging="720"/>
          </w:pPr>
        </w:pPrChange>
      </w:pPr>
    </w:p>
    <w:p w14:paraId="0CDB28B2" w14:textId="45F8D5D8" w:rsidR="00222D54" w:rsidRPr="000F1AB2" w:rsidDel="00206874" w:rsidRDefault="00222D54">
      <w:pPr>
        <w:pStyle w:val="NormalWeb"/>
        <w:spacing w:line="480" w:lineRule="auto"/>
        <w:jc w:val="both"/>
        <w:rPr>
          <w:ins w:id="1977" w:author="Author"/>
          <w:del w:id="1978" w:author="Author"/>
        </w:rPr>
        <w:pPrChange w:id="1979" w:author="Author">
          <w:pPr>
            <w:pStyle w:val="NormalWeb"/>
            <w:ind w:left="720" w:hanging="720"/>
          </w:pPr>
        </w:pPrChange>
      </w:pPr>
      <w:ins w:id="1980" w:author="Author">
        <w:del w:id="1981" w:author="Author">
          <w:r w:rsidRPr="000F1AB2" w:rsidDel="00206874">
            <w:delText>- Assumes baggage handling has no breaks. Could add operational considerations.</w:delText>
          </w:r>
        </w:del>
      </w:ins>
    </w:p>
    <w:p w14:paraId="4EB4ED29" w14:textId="763088E6" w:rsidR="00222D54" w:rsidRPr="000F1AB2" w:rsidDel="00206874" w:rsidRDefault="00222D54">
      <w:pPr>
        <w:pStyle w:val="NormalWeb"/>
        <w:spacing w:line="480" w:lineRule="auto"/>
        <w:jc w:val="both"/>
        <w:rPr>
          <w:ins w:id="1982" w:author="Author"/>
          <w:del w:id="1983" w:author="Author"/>
        </w:rPr>
        <w:pPrChange w:id="1984" w:author="Author">
          <w:pPr>
            <w:pStyle w:val="NormalWeb"/>
            <w:ind w:left="720" w:hanging="720"/>
          </w:pPr>
        </w:pPrChange>
      </w:pPr>
    </w:p>
    <w:p w14:paraId="0DFB1617" w14:textId="0F8CA09E" w:rsidR="00222D54" w:rsidRPr="000F1AB2" w:rsidDel="00206874" w:rsidRDefault="00222D54">
      <w:pPr>
        <w:pStyle w:val="NormalWeb"/>
        <w:spacing w:line="480" w:lineRule="auto"/>
        <w:jc w:val="both"/>
        <w:rPr>
          <w:ins w:id="1985" w:author="Author"/>
          <w:del w:id="1986" w:author="Author"/>
        </w:rPr>
        <w:pPrChange w:id="1987" w:author="Author">
          <w:pPr>
            <w:pStyle w:val="NormalWeb"/>
            <w:ind w:left="720" w:hanging="720"/>
          </w:pPr>
        </w:pPrChange>
      </w:pPr>
      <w:ins w:id="1988" w:author="Author">
        <w:del w:id="1989" w:author="Author">
          <w:r w:rsidRPr="000F1AB2" w:rsidDel="00206874">
            <w:delText>- Focuses on cost metrics. Could also model service quality and passenger experience.</w:delText>
          </w:r>
        </w:del>
      </w:ins>
    </w:p>
    <w:p w14:paraId="748B1BD0" w14:textId="20FA9435" w:rsidR="00222D54" w:rsidRPr="000F1AB2" w:rsidDel="00206874" w:rsidRDefault="00222D54">
      <w:pPr>
        <w:pStyle w:val="NormalWeb"/>
        <w:spacing w:line="480" w:lineRule="auto"/>
        <w:jc w:val="both"/>
        <w:rPr>
          <w:ins w:id="1990" w:author="Author"/>
          <w:del w:id="1991" w:author="Author"/>
        </w:rPr>
        <w:pPrChange w:id="1992" w:author="Author">
          <w:pPr>
            <w:pStyle w:val="NormalWeb"/>
            <w:ind w:left="720" w:hanging="720"/>
          </w:pPr>
        </w:pPrChange>
      </w:pPr>
    </w:p>
    <w:p w14:paraId="78F134E6" w14:textId="4B39323E" w:rsidR="007A4859" w:rsidRPr="000F1AB2" w:rsidDel="00206874" w:rsidRDefault="00222D54">
      <w:pPr>
        <w:pStyle w:val="NormalWeb"/>
        <w:spacing w:line="480" w:lineRule="auto"/>
        <w:jc w:val="both"/>
        <w:rPr>
          <w:ins w:id="1993" w:author="Author"/>
          <w:del w:id="1994" w:author="Author"/>
        </w:rPr>
        <w:pPrChange w:id="1995" w:author="Author">
          <w:pPr>
            <w:pStyle w:val="NormalWeb"/>
            <w:spacing w:before="0" w:beforeAutospacing="0" w:after="0" w:afterAutospacing="0" w:line="480" w:lineRule="auto"/>
            <w:ind w:left="720" w:hanging="720"/>
          </w:pPr>
        </w:pPrChange>
      </w:pPr>
      <w:ins w:id="1996" w:author="Author">
        <w:del w:id="1997" w:author="Author">
          <w:r w:rsidRPr="000F1AB2" w:rsidDel="00206874">
            <w:delText xml:space="preserve">Overall, this is a strong paper that provides an optimization model for a complex real-world airport operations problem. The stochastic modeling and computational results demonstrate the value of using optimization tools versus heuristics for this application. The model provides a valuable framework that could be extended to additional operational considerations in future work </w:delText>
          </w:r>
          <w:r w:rsidR="006D711C" w:rsidRPr="000F1AB2" w:rsidDel="00206874">
            <w:delText>(Huang et al., 2016)</w:delText>
          </w:r>
          <w:r w:rsidRPr="000F1AB2" w:rsidDel="00206874">
            <w:delText>.</w:delText>
          </w:r>
        </w:del>
      </w:ins>
    </w:p>
    <w:p w14:paraId="324C484C" w14:textId="6C4945F8" w:rsidR="000C449C" w:rsidRPr="000F1AB2" w:rsidDel="00206874" w:rsidRDefault="000C449C">
      <w:pPr>
        <w:pStyle w:val="NormalWeb"/>
        <w:spacing w:before="0" w:beforeAutospacing="0" w:after="0" w:afterAutospacing="0" w:line="480" w:lineRule="auto"/>
        <w:ind w:left="720" w:hanging="720"/>
        <w:jc w:val="both"/>
        <w:rPr>
          <w:ins w:id="1998" w:author="Author"/>
          <w:del w:id="1999" w:author="Author"/>
        </w:rPr>
        <w:pPrChange w:id="2000" w:author="Author">
          <w:pPr>
            <w:pStyle w:val="NormalWeb"/>
            <w:spacing w:before="0" w:beforeAutospacing="0" w:after="0" w:afterAutospacing="0" w:line="480" w:lineRule="auto"/>
            <w:ind w:left="720" w:hanging="720"/>
          </w:pPr>
        </w:pPrChange>
      </w:pPr>
    </w:p>
    <w:p w14:paraId="2BAE85AB" w14:textId="520E25F1" w:rsidR="003D2D39" w:rsidRPr="000F1AB2" w:rsidDel="00206874" w:rsidRDefault="003D2D39">
      <w:pPr>
        <w:pStyle w:val="NormalWeb"/>
        <w:spacing w:before="0" w:beforeAutospacing="0" w:after="0" w:afterAutospacing="0" w:line="480" w:lineRule="auto"/>
        <w:ind w:left="720" w:hanging="720"/>
        <w:jc w:val="both"/>
        <w:rPr>
          <w:ins w:id="2001" w:author="Author"/>
          <w:del w:id="2002" w:author="Author"/>
        </w:rPr>
        <w:pPrChange w:id="2003" w:author="Author">
          <w:pPr>
            <w:pStyle w:val="NormalWeb"/>
            <w:spacing w:before="0" w:beforeAutospacing="0" w:after="0" w:afterAutospacing="0" w:line="480" w:lineRule="auto"/>
            <w:ind w:left="720" w:hanging="720"/>
          </w:pPr>
        </w:pPrChange>
      </w:pPr>
    </w:p>
    <w:p w14:paraId="75F26FCE" w14:textId="66007BB2" w:rsidR="008A1F76" w:rsidRPr="000F1AB2" w:rsidDel="00206874" w:rsidRDefault="008A1F76">
      <w:pPr>
        <w:pStyle w:val="NormalWeb"/>
        <w:spacing w:before="0" w:beforeAutospacing="0" w:after="0" w:afterAutospacing="0" w:line="480" w:lineRule="auto"/>
        <w:ind w:left="720" w:hanging="720"/>
        <w:jc w:val="both"/>
        <w:rPr>
          <w:ins w:id="2004" w:author="Author"/>
          <w:del w:id="2005" w:author="Author"/>
        </w:rPr>
        <w:pPrChange w:id="2006" w:author="Author">
          <w:pPr>
            <w:pStyle w:val="NormalWeb"/>
            <w:spacing w:before="0" w:beforeAutospacing="0" w:after="0" w:afterAutospacing="0" w:line="480" w:lineRule="auto"/>
            <w:ind w:left="720" w:hanging="720"/>
          </w:pPr>
        </w:pPrChange>
      </w:pPr>
      <w:ins w:id="2007" w:author="Author">
        <w:del w:id="2008" w:author="Author">
          <w:r w:rsidRPr="000F1AB2" w:rsidDel="00206874">
            <w:delText xml:space="preserve">Huang, E., Mital, P., Goetschalckx, M., &amp; Wu, K. (2016). Optimal assignment of airport baggage unloading zones to outgoing flights. </w:delText>
          </w:r>
          <w:r w:rsidRPr="000F1AB2" w:rsidDel="00206874">
            <w:rPr>
              <w:i/>
              <w:iCs/>
            </w:rPr>
            <w:delText>Transportation Research Part E: Logistics and Transportation Review</w:delText>
          </w:r>
          <w:r w:rsidRPr="000F1AB2" w:rsidDel="00206874">
            <w:delText xml:space="preserve">, </w:delText>
          </w:r>
          <w:r w:rsidRPr="000F1AB2" w:rsidDel="00206874">
            <w:rPr>
              <w:i/>
              <w:iCs/>
            </w:rPr>
            <w:delText>94</w:delText>
          </w:r>
          <w:r w:rsidRPr="000F1AB2" w:rsidDel="00206874">
            <w:delText xml:space="preserve">, 110–122. </w:delText>
          </w:r>
          <w:r w:rsidRPr="000F1AB2" w:rsidDel="00206874">
            <w:fldChar w:fldCharType="begin"/>
          </w:r>
          <w:r w:rsidRPr="000F1AB2" w:rsidDel="00206874">
            <w:delInstrText>HYPERLINK "https://doi.org/10.1016/j.tre.2016.07.012"</w:delInstrText>
          </w:r>
          <w:r w:rsidRPr="000F1AB2" w:rsidDel="00206874">
            <w:fldChar w:fldCharType="separate"/>
          </w:r>
          <w:r w:rsidRPr="000F1AB2" w:rsidDel="00206874">
            <w:rPr>
              <w:rStyle w:val="Hyperlink"/>
            </w:rPr>
            <w:delText>https://doi.org/10.1016/j.tre.2016.07.012</w:delText>
          </w:r>
          <w:r w:rsidRPr="000F1AB2" w:rsidDel="00206874">
            <w:fldChar w:fldCharType="end"/>
          </w:r>
        </w:del>
      </w:ins>
    </w:p>
    <w:p w14:paraId="5A3BF9E4" w14:textId="3B963654" w:rsidR="008A1F76" w:rsidRPr="000F1AB2" w:rsidDel="00206874" w:rsidRDefault="008A1F76">
      <w:pPr>
        <w:pStyle w:val="NormalWeb"/>
        <w:spacing w:before="0" w:beforeAutospacing="0" w:after="0" w:afterAutospacing="0" w:line="480" w:lineRule="auto"/>
        <w:ind w:left="720" w:hanging="720"/>
        <w:jc w:val="both"/>
        <w:rPr>
          <w:ins w:id="2009" w:author="Author"/>
          <w:del w:id="2010" w:author="Author"/>
        </w:rPr>
        <w:pPrChange w:id="2011" w:author="Author">
          <w:pPr>
            <w:pStyle w:val="NormalWeb"/>
            <w:spacing w:before="0" w:beforeAutospacing="0" w:after="0" w:afterAutospacing="0" w:line="480" w:lineRule="auto"/>
            <w:ind w:left="720" w:hanging="720"/>
          </w:pPr>
        </w:pPrChange>
      </w:pPr>
    </w:p>
    <w:p w14:paraId="6BBCD189" w14:textId="26FAB5C4" w:rsidR="004238F4" w:rsidRPr="000F1AB2" w:rsidDel="00206874" w:rsidRDefault="00EB538A">
      <w:pPr>
        <w:pStyle w:val="NormalWeb"/>
        <w:spacing w:before="0" w:beforeAutospacing="0" w:after="0" w:afterAutospacing="0" w:line="480" w:lineRule="auto"/>
        <w:jc w:val="both"/>
        <w:rPr>
          <w:ins w:id="2012" w:author="Author"/>
          <w:del w:id="2013" w:author="Author"/>
        </w:rPr>
        <w:pPrChange w:id="2014" w:author="Author">
          <w:pPr>
            <w:pStyle w:val="NormalWeb"/>
            <w:spacing w:before="0" w:beforeAutospacing="0" w:after="0" w:afterAutospacing="0" w:line="480" w:lineRule="auto"/>
            <w:ind w:left="720" w:hanging="720"/>
          </w:pPr>
        </w:pPrChange>
      </w:pPr>
      <w:ins w:id="2015" w:author="Author">
        <w:del w:id="2016" w:author="Author">
          <w:r w:rsidRPr="000F1AB2" w:rsidDel="00206874">
            <w:delText xml:space="preserve">Implementation of </w:delText>
          </w:r>
          <w:r w:rsidR="0007224A" w:rsidRPr="000F1AB2" w:rsidDel="00206874">
            <w:delText xml:space="preserve">Vacuum lifting system to decrease the spinal load during baggage handling are one of the measures to </w:delText>
          </w:r>
          <w:r w:rsidR="00E23A65" w:rsidRPr="000F1AB2" w:rsidDel="00206874">
            <w:delText>streamline the baggage handling process.</w:delText>
          </w:r>
          <w:r w:rsidR="008B3731" w:rsidRPr="000F1AB2" w:rsidDel="00206874">
            <w:delText xml:space="preserve"> On average, the vacuum lift system reduced spinal compressive forces on the lumbar spine by 39% and below the 3400 N damage threshold</w:delText>
          </w:r>
          <w:r w:rsidR="00562847" w:rsidRPr="000F1AB2" w:rsidDel="00206874">
            <w:delText xml:space="preserve"> (Lu et al., 2018)</w:delText>
          </w:r>
          <w:r w:rsidR="008B3731" w:rsidRPr="000F1AB2" w:rsidDel="00206874">
            <w:delText>.</w:delText>
          </w:r>
        </w:del>
      </w:ins>
    </w:p>
    <w:p w14:paraId="6008B86B" w14:textId="48EC4747" w:rsidR="006B6FF4" w:rsidRPr="000F1AB2" w:rsidDel="00206874" w:rsidRDefault="006B6FF4">
      <w:pPr>
        <w:pStyle w:val="NormalWeb"/>
        <w:spacing w:before="0" w:beforeAutospacing="0" w:after="0" w:afterAutospacing="0" w:line="480" w:lineRule="auto"/>
        <w:ind w:left="720" w:hanging="720"/>
        <w:jc w:val="both"/>
        <w:rPr>
          <w:ins w:id="2017" w:author="Author"/>
          <w:del w:id="2018" w:author="Author"/>
        </w:rPr>
        <w:pPrChange w:id="2019" w:author="Author">
          <w:pPr>
            <w:pStyle w:val="NormalWeb"/>
            <w:spacing w:before="0" w:beforeAutospacing="0" w:after="0" w:afterAutospacing="0" w:line="480" w:lineRule="auto"/>
            <w:ind w:left="720" w:hanging="720"/>
          </w:pPr>
        </w:pPrChange>
      </w:pPr>
      <w:ins w:id="2020" w:author="Author">
        <w:del w:id="2021" w:author="Author">
          <w:r w:rsidRPr="000F1AB2" w:rsidDel="00206874">
            <w:delText xml:space="preserve">Lu, M., Dufour, J. S., Weston, E. B., &amp; Marras, W. S. (2018). Effectiveness of a vacuum lifting system in reducing spinal load during airline baggage handling. </w:delText>
          </w:r>
          <w:r w:rsidRPr="000F1AB2" w:rsidDel="00206874">
            <w:rPr>
              <w:i/>
              <w:iCs/>
            </w:rPr>
            <w:delText>Applied Ergonomics</w:delText>
          </w:r>
          <w:r w:rsidRPr="000F1AB2" w:rsidDel="00206874">
            <w:delText xml:space="preserve">, </w:delText>
          </w:r>
          <w:r w:rsidRPr="000F1AB2" w:rsidDel="00206874">
            <w:rPr>
              <w:i/>
              <w:iCs/>
            </w:rPr>
            <w:delText>70</w:delText>
          </w:r>
          <w:r w:rsidRPr="000F1AB2" w:rsidDel="00206874">
            <w:delText xml:space="preserve">, 247–252. </w:delText>
          </w:r>
          <w:r w:rsidRPr="000F1AB2" w:rsidDel="00206874">
            <w:fldChar w:fldCharType="begin"/>
          </w:r>
          <w:r w:rsidRPr="000F1AB2" w:rsidDel="00206874">
            <w:delInstrText>HYPERLINK "https://doi.org/10.1016/j.apergo.2018.03.006"</w:delInstrText>
          </w:r>
          <w:r w:rsidRPr="000F1AB2" w:rsidDel="00206874">
            <w:fldChar w:fldCharType="separate"/>
          </w:r>
          <w:r w:rsidRPr="000F1AB2" w:rsidDel="00206874">
            <w:rPr>
              <w:rStyle w:val="Hyperlink"/>
            </w:rPr>
            <w:delText>https://doi.org/10.1016/j.apergo.2018.03.006</w:delText>
          </w:r>
          <w:r w:rsidRPr="000F1AB2" w:rsidDel="00206874">
            <w:fldChar w:fldCharType="end"/>
          </w:r>
        </w:del>
      </w:ins>
    </w:p>
    <w:p w14:paraId="76CDD1C9" w14:textId="2B7744E3" w:rsidR="006B6FF4" w:rsidRPr="000F1AB2" w:rsidDel="00206874" w:rsidRDefault="006B6FF4">
      <w:pPr>
        <w:pStyle w:val="NormalWeb"/>
        <w:spacing w:before="0" w:beforeAutospacing="0" w:after="0" w:afterAutospacing="0" w:line="480" w:lineRule="auto"/>
        <w:ind w:left="720" w:hanging="720"/>
        <w:jc w:val="both"/>
        <w:rPr>
          <w:ins w:id="2022" w:author="Author"/>
          <w:del w:id="2023" w:author="Author"/>
        </w:rPr>
        <w:pPrChange w:id="2024" w:author="Author">
          <w:pPr>
            <w:pStyle w:val="NormalWeb"/>
            <w:spacing w:before="0" w:beforeAutospacing="0" w:after="0" w:afterAutospacing="0" w:line="480" w:lineRule="auto"/>
            <w:ind w:left="720" w:hanging="720"/>
          </w:pPr>
        </w:pPrChange>
      </w:pPr>
    </w:p>
    <w:p w14:paraId="7FA0A3EE" w14:textId="433A4ABA" w:rsidR="003D2D39" w:rsidDel="00206874" w:rsidRDefault="00FB491B">
      <w:pPr>
        <w:pStyle w:val="NormalWeb"/>
        <w:spacing w:before="0" w:beforeAutospacing="0" w:after="0" w:afterAutospacing="0" w:line="480" w:lineRule="auto"/>
        <w:jc w:val="both"/>
        <w:rPr>
          <w:del w:id="2025" w:author="Author"/>
        </w:rPr>
        <w:pPrChange w:id="2026" w:author="Author">
          <w:pPr>
            <w:pStyle w:val="NormalWeb"/>
            <w:spacing w:before="0" w:beforeAutospacing="0" w:after="0" w:afterAutospacing="0" w:line="480" w:lineRule="auto"/>
          </w:pPr>
        </w:pPrChange>
      </w:pPr>
      <w:ins w:id="2027" w:author="Author">
        <w:del w:id="2028" w:author="Author">
          <w:r w:rsidRPr="000F1AB2" w:rsidDel="00206874">
            <w:delText xml:space="preserve">British Airways and Philips Projects are under way with the world's first large-scale trials of disposable "smart label" tag technology designed to automatically identify airline luggage, speed up luggage handling, reduce missing baggage and increase security at airports throughout the world. The trials, which are being conducted at Heathrow, UK, follow the successful installation by Philips Projects of a passenger tracking system at Gatwick Airport that uses similar "smart tag" technology to help reduce flight delays on behalf of British Airways </w:delText>
          </w:r>
          <w:r w:rsidR="00575DBB" w:rsidRPr="000F1AB2" w:rsidDel="00206874">
            <w:delText>(“British Airways and Philips Projects in World’s First Trials of ‘smart Label’ Technology to Revolutionise</w:delText>
          </w:r>
          <w:r w:rsidR="00FB3E06" w:rsidRPr="000F1AB2" w:rsidDel="00206874">
            <w:delText>Revolutionize</w:delText>
          </w:r>
          <w:r w:rsidR="00575DBB" w:rsidRPr="000F1AB2" w:rsidDel="00206874">
            <w:delText xml:space="preserve"> Airline Baggage Handling.,” 2000).</w:delText>
          </w:r>
          <w:r w:rsidR="003D2D39" w:rsidDel="00206874">
            <w:delText xml:space="preserve">Sanaullah, I., Alsaleh, N., Djavadian, S., &amp; Farooq, B. (2021). Spatio-temporal analysis of on-demand transit: A case study of Belleville, Canada. </w:delText>
          </w:r>
          <w:r w:rsidR="003D2D39" w:rsidDel="00206874">
            <w:rPr>
              <w:i/>
              <w:iCs/>
            </w:rPr>
            <w:delText>Transportation Research Part A: Policy and Practice</w:delText>
          </w:r>
          <w:r w:rsidR="003D2D39" w:rsidDel="00206874">
            <w:delText xml:space="preserve">, </w:delText>
          </w:r>
          <w:r w:rsidR="003D2D39" w:rsidDel="00206874">
            <w:rPr>
              <w:i/>
              <w:iCs/>
            </w:rPr>
            <w:delText>145</w:delText>
          </w:r>
          <w:r w:rsidR="003D2D39" w:rsidDel="00206874">
            <w:delText xml:space="preserve">, 284–301. </w:delText>
          </w:r>
          <w:r w:rsidR="003D2D39" w:rsidDel="00206874">
            <w:fldChar w:fldCharType="begin"/>
          </w:r>
          <w:r w:rsidR="003D2D39" w:rsidDel="00206874">
            <w:delInstrText>HYPERLINK "https://doi.org/10.1016/j.tra.2021.01.020"</w:delInstrText>
          </w:r>
          <w:r w:rsidR="003D2D39" w:rsidDel="00206874">
            <w:fldChar w:fldCharType="separate"/>
          </w:r>
          <w:r w:rsidR="003D2D39" w:rsidRPr="00A1359F" w:rsidDel="00206874">
            <w:rPr>
              <w:rStyle w:val="Hyperlink"/>
            </w:rPr>
            <w:delText>https://doi.org/10.1016/j.tra.2021.01.020</w:delText>
          </w:r>
          <w:r w:rsidR="003D2D39" w:rsidDel="00206874">
            <w:fldChar w:fldCharType="end"/>
          </w:r>
        </w:del>
      </w:ins>
    </w:p>
    <w:p w14:paraId="0B2EBE1B" w14:textId="2E519412" w:rsidR="000F1AB2" w:rsidDel="00206874" w:rsidRDefault="000F1AB2">
      <w:pPr>
        <w:pStyle w:val="NormalWeb"/>
        <w:spacing w:before="0" w:beforeAutospacing="0" w:after="0" w:afterAutospacing="0" w:line="480" w:lineRule="auto"/>
        <w:jc w:val="both"/>
        <w:rPr>
          <w:ins w:id="2029" w:author="Author"/>
          <w:del w:id="2030" w:author="Author"/>
        </w:rPr>
        <w:pPrChange w:id="2031" w:author="Author">
          <w:pPr>
            <w:pStyle w:val="NormalWeb"/>
            <w:spacing w:before="0" w:beforeAutospacing="0" w:after="0" w:afterAutospacing="0" w:line="480" w:lineRule="auto"/>
          </w:pPr>
        </w:pPrChange>
      </w:pPr>
    </w:p>
    <w:p w14:paraId="06A8A6BB" w14:textId="0AAA34F5" w:rsidR="000F1AB2" w:rsidDel="00206874" w:rsidRDefault="000F1AB2" w:rsidP="00206874">
      <w:pPr>
        <w:pStyle w:val="NormalWeb"/>
        <w:spacing w:before="0" w:beforeAutospacing="0" w:after="0" w:afterAutospacing="0" w:line="480" w:lineRule="auto"/>
        <w:rPr>
          <w:ins w:id="2032" w:author="Author"/>
          <w:del w:id="2033" w:author="Author"/>
        </w:rPr>
      </w:pPr>
    </w:p>
    <w:p w14:paraId="4AA8B62F" w14:textId="3EBE5A3E" w:rsidR="000F1AB2" w:rsidDel="00206874" w:rsidRDefault="000F1AB2" w:rsidP="00206874">
      <w:pPr>
        <w:pStyle w:val="NormalWeb"/>
        <w:spacing w:before="0" w:beforeAutospacing="0" w:after="0" w:afterAutospacing="0" w:line="480" w:lineRule="auto"/>
        <w:rPr>
          <w:ins w:id="2034" w:author="Author"/>
          <w:del w:id="2035" w:author="Author"/>
        </w:rPr>
      </w:pPr>
    </w:p>
    <w:p w14:paraId="7A46C1C8" w14:textId="2798E20E" w:rsidR="000F1AB2" w:rsidDel="00206874" w:rsidRDefault="000F1AB2" w:rsidP="00206874">
      <w:pPr>
        <w:pStyle w:val="NormalWeb"/>
        <w:spacing w:before="0" w:beforeAutospacing="0" w:after="0" w:afterAutospacing="0" w:line="480" w:lineRule="auto"/>
        <w:rPr>
          <w:ins w:id="2036" w:author="Author"/>
          <w:del w:id="2037" w:author="Author"/>
        </w:rPr>
      </w:pPr>
    </w:p>
    <w:p w14:paraId="4F28DE73" w14:textId="2F24EB49" w:rsidR="000F1AB2" w:rsidDel="00206874" w:rsidRDefault="000F1AB2" w:rsidP="00206874">
      <w:pPr>
        <w:pStyle w:val="NormalWeb"/>
        <w:spacing w:before="0" w:beforeAutospacing="0" w:after="0" w:afterAutospacing="0" w:line="480" w:lineRule="auto"/>
        <w:rPr>
          <w:ins w:id="2038" w:author="Author"/>
          <w:del w:id="2039" w:author="Author"/>
        </w:rPr>
      </w:pPr>
    </w:p>
    <w:p w14:paraId="5906B10F" w14:textId="36630BD6" w:rsidR="000F1AB2" w:rsidDel="00206874" w:rsidRDefault="000F1AB2" w:rsidP="00206874">
      <w:pPr>
        <w:pStyle w:val="NormalWeb"/>
        <w:spacing w:before="0" w:beforeAutospacing="0" w:after="0" w:afterAutospacing="0" w:line="480" w:lineRule="auto"/>
        <w:rPr>
          <w:ins w:id="2040" w:author="Author"/>
          <w:del w:id="2041" w:author="Author"/>
        </w:rPr>
      </w:pPr>
    </w:p>
    <w:p w14:paraId="1BFDEE4F" w14:textId="10C9F30D" w:rsidR="000F1AB2" w:rsidDel="00206874" w:rsidRDefault="000F1AB2" w:rsidP="00206874">
      <w:pPr>
        <w:pStyle w:val="NormalWeb"/>
        <w:spacing w:before="0" w:beforeAutospacing="0" w:after="0" w:afterAutospacing="0" w:line="480" w:lineRule="auto"/>
        <w:rPr>
          <w:ins w:id="2042" w:author="Author"/>
          <w:del w:id="2043" w:author="Author"/>
        </w:rPr>
      </w:pPr>
    </w:p>
    <w:p w14:paraId="56DEFD4E" w14:textId="2E7DF930" w:rsidR="000F1AB2" w:rsidDel="00206874" w:rsidRDefault="000F1AB2" w:rsidP="00206874">
      <w:pPr>
        <w:pStyle w:val="NormalWeb"/>
        <w:spacing w:before="0" w:beforeAutospacing="0" w:after="0" w:afterAutospacing="0" w:line="480" w:lineRule="auto"/>
        <w:rPr>
          <w:ins w:id="2044" w:author="Author"/>
          <w:del w:id="2045" w:author="Author"/>
        </w:rPr>
      </w:pPr>
    </w:p>
    <w:p w14:paraId="4C103B47" w14:textId="31CD7A82" w:rsidR="000F1AB2" w:rsidDel="00206874" w:rsidRDefault="000F1AB2" w:rsidP="00206874">
      <w:pPr>
        <w:pStyle w:val="NormalWeb"/>
        <w:spacing w:before="0" w:beforeAutospacing="0" w:after="0" w:afterAutospacing="0" w:line="480" w:lineRule="auto"/>
        <w:rPr>
          <w:ins w:id="2046" w:author="Author"/>
          <w:del w:id="2047" w:author="Author"/>
        </w:rPr>
      </w:pPr>
    </w:p>
    <w:p w14:paraId="18A6F9BC" w14:textId="32E19F6D" w:rsidR="000F1AB2" w:rsidDel="00206874" w:rsidRDefault="000F1AB2" w:rsidP="00206874">
      <w:pPr>
        <w:pStyle w:val="NormalWeb"/>
        <w:spacing w:before="0" w:beforeAutospacing="0" w:after="0" w:afterAutospacing="0" w:line="480" w:lineRule="auto"/>
        <w:rPr>
          <w:ins w:id="2048" w:author="Author"/>
          <w:del w:id="2049" w:author="Author"/>
        </w:rPr>
      </w:pPr>
    </w:p>
    <w:p w14:paraId="1C4C2DB9" w14:textId="14ADD60B" w:rsidR="000F1AB2" w:rsidDel="00206874" w:rsidRDefault="000F1AB2">
      <w:pPr>
        <w:pStyle w:val="NormalWeb"/>
        <w:spacing w:before="0" w:beforeAutospacing="0" w:after="0" w:afterAutospacing="0" w:line="480" w:lineRule="auto"/>
        <w:rPr>
          <w:ins w:id="2050" w:author="Author"/>
          <w:del w:id="2051" w:author="Author"/>
        </w:rPr>
        <w:pPrChange w:id="2052" w:author="Author">
          <w:pPr>
            <w:pStyle w:val="NormalWeb"/>
            <w:spacing w:before="0" w:beforeAutospacing="0" w:after="0" w:afterAutospacing="0" w:line="480" w:lineRule="auto"/>
            <w:ind w:left="720" w:hanging="720"/>
          </w:pPr>
        </w:pPrChange>
      </w:pPr>
    </w:p>
    <w:p w14:paraId="063B0F87" w14:textId="6BF9155F" w:rsidR="003D2D39" w:rsidDel="00206874" w:rsidRDefault="003D2D39">
      <w:pPr>
        <w:pStyle w:val="NormalWeb"/>
        <w:spacing w:before="0" w:beforeAutospacing="0" w:after="0" w:afterAutospacing="0" w:line="480" w:lineRule="auto"/>
        <w:rPr>
          <w:ins w:id="2053" w:author="Author"/>
          <w:del w:id="2054" w:author="Author"/>
        </w:rPr>
        <w:pPrChange w:id="2055" w:author="Author">
          <w:pPr>
            <w:pStyle w:val="NormalWeb"/>
            <w:spacing w:before="0" w:beforeAutospacing="0" w:after="0" w:afterAutospacing="0" w:line="480" w:lineRule="auto"/>
            <w:ind w:left="720" w:hanging="720"/>
          </w:pPr>
        </w:pPrChange>
      </w:pPr>
    </w:p>
    <w:p w14:paraId="1F23B35F" w14:textId="3935E26B" w:rsidR="00375A96" w:rsidRPr="00F354D7" w:rsidDel="00206874" w:rsidRDefault="00375A96">
      <w:pPr>
        <w:pStyle w:val="Heading1"/>
        <w:jc w:val="left"/>
        <w:rPr>
          <w:ins w:id="2056" w:author="Author"/>
          <w:del w:id="2057" w:author="Author"/>
        </w:rPr>
        <w:pPrChange w:id="2058" w:author="Author">
          <w:pPr>
            <w:pStyle w:val="NormalWeb"/>
            <w:spacing w:before="0" w:beforeAutospacing="0" w:after="0" w:afterAutospacing="0" w:line="480" w:lineRule="auto"/>
            <w:ind w:left="720" w:hanging="720"/>
          </w:pPr>
        </w:pPrChange>
      </w:pPr>
      <w:ins w:id="2059" w:author="Author">
        <w:del w:id="2060" w:author="Author">
          <w:r w:rsidRPr="000F1AB2" w:rsidDel="00206874">
            <w:rPr>
              <w:rFonts w:ascii="Times New Roman" w:hAnsi="Times New Roman" w:cs="Times New Roman"/>
              <w:rPrChange w:id="2061" w:author="Author">
                <w:rPr/>
              </w:rPrChange>
            </w:rPr>
            <w:delText xml:space="preserve">British Airways and Philips projects in world’s first trials of “smart label” technology to revolutionise airline baggage handling. (2000). </w:delText>
          </w:r>
          <w:r w:rsidRPr="000F1AB2" w:rsidDel="00206874">
            <w:rPr>
              <w:rFonts w:ascii="Times New Roman" w:hAnsi="Times New Roman" w:cs="Times New Roman"/>
              <w:i/>
              <w:iCs/>
              <w:rPrChange w:id="2062" w:author="Author">
                <w:rPr>
                  <w:i/>
                  <w:iCs/>
                </w:rPr>
              </w:rPrChange>
            </w:rPr>
            <w:delText>Facilities</w:delText>
          </w:r>
          <w:r w:rsidRPr="000F1AB2" w:rsidDel="00206874">
            <w:rPr>
              <w:rFonts w:ascii="Times New Roman" w:hAnsi="Times New Roman" w:cs="Times New Roman"/>
              <w:rPrChange w:id="2063" w:author="Author">
                <w:rPr/>
              </w:rPrChange>
            </w:rPr>
            <w:delText xml:space="preserve">, </w:delText>
          </w:r>
          <w:r w:rsidRPr="000F1AB2" w:rsidDel="00206874">
            <w:rPr>
              <w:rFonts w:ascii="Times New Roman" w:hAnsi="Times New Roman" w:cs="Times New Roman"/>
              <w:i/>
              <w:iCs/>
              <w:rPrChange w:id="2064" w:author="Author">
                <w:rPr>
                  <w:i/>
                  <w:iCs/>
                </w:rPr>
              </w:rPrChange>
            </w:rPr>
            <w:delText>18</w:delText>
          </w:r>
          <w:r w:rsidRPr="000F1AB2" w:rsidDel="00206874">
            <w:rPr>
              <w:rFonts w:ascii="Times New Roman" w:hAnsi="Times New Roman" w:cs="Times New Roman"/>
              <w:rPrChange w:id="2065" w:author="Author">
                <w:rPr/>
              </w:rPrChange>
            </w:rPr>
            <w:delText xml:space="preserve">(3/4). </w:delText>
          </w:r>
          <w:r w:rsidRPr="000F1AB2" w:rsidDel="00206874">
            <w:rPr>
              <w:rFonts w:ascii="Times New Roman" w:hAnsi="Times New Roman" w:cs="Times New Roman"/>
              <w:rPrChange w:id="2066" w:author="Author">
                <w:rPr/>
              </w:rPrChange>
            </w:rPr>
            <w:fldChar w:fldCharType="begin"/>
          </w:r>
          <w:r w:rsidRPr="000F1AB2" w:rsidDel="00206874">
            <w:rPr>
              <w:rFonts w:ascii="Times New Roman" w:hAnsi="Times New Roman" w:cs="Times New Roman"/>
              <w:rPrChange w:id="2067" w:author="Author">
                <w:rPr/>
              </w:rPrChange>
            </w:rPr>
            <w:delInstrText>HYPERLINK "https://doi.org/10.1108/f.2000.06918cab.011"</w:delInstrText>
          </w:r>
          <w:r w:rsidRPr="00B21D0D" w:rsidDel="00206874">
            <w:rPr>
              <w:rFonts w:ascii="Times New Roman" w:hAnsi="Times New Roman" w:cs="Times New Roman"/>
              <w:b w:val="0"/>
              <w:bCs w:val="0"/>
            </w:rPr>
          </w:r>
          <w:r w:rsidRPr="000F1AB2" w:rsidDel="00206874">
            <w:rPr>
              <w:rFonts w:ascii="Times New Roman" w:hAnsi="Times New Roman" w:cs="Times New Roman"/>
              <w:rPrChange w:id="2068" w:author="Author">
                <w:rPr/>
              </w:rPrChange>
            </w:rPr>
            <w:fldChar w:fldCharType="separate"/>
          </w:r>
          <w:r w:rsidRPr="000F1AB2" w:rsidDel="00206874">
            <w:rPr>
              <w:rStyle w:val="Hyperlink"/>
              <w:rFonts w:ascii="Times New Roman" w:hAnsi="Times New Roman" w:cs="Times New Roman"/>
              <w:rPrChange w:id="2069" w:author="Author">
                <w:rPr>
                  <w:rStyle w:val="Hyperlink"/>
                </w:rPr>
              </w:rPrChange>
            </w:rPr>
            <w:delText>https://doi.org/10.1108/f.2000.06918cab.011</w:delText>
          </w:r>
          <w:r w:rsidRPr="000F1AB2" w:rsidDel="00206874">
            <w:rPr>
              <w:rFonts w:ascii="Times New Roman" w:hAnsi="Times New Roman" w:cs="Times New Roman"/>
              <w:rPrChange w:id="2070" w:author="Author">
                <w:rPr/>
              </w:rPrChange>
            </w:rPr>
            <w:fldChar w:fldCharType="end"/>
          </w:r>
        </w:del>
      </w:ins>
    </w:p>
    <w:p w14:paraId="518AE151" w14:textId="0CD10105" w:rsidR="00375A96" w:rsidRPr="00F354D7" w:rsidDel="00206874" w:rsidRDefault="00833C44">
      <w:pPr>
        <w:pStyle w:val="Heading1"/>
        <w:jc w:val="left"/>
        <w:rPr>
          <w:ins w:id="2071" w:author="Author"/>
          <w:del w:id="2072" w:author="Author"/>
        </w:rPr>
        <w:pPrChange w:id="2073" w:author="Author">
          <w:pPr>
            <w:pStyle w:val="NormalWeb"/>
            <w:spacing w:before="0" w:beforeAutospacing="0" w:after="0" w:afterAutospacing="0" w:line="480" w:lineRule="auto"/>
            <w:ind w:left="720" w:hanging="720"/>
          </w:pPr>
        </w:pPrChange>
      </w:pPr>
      <w:ins w:id="2074" w:author="Author">
        <w:del w:id="2075" w:author="Author">
          <w:r w:rsidRPr="000F1AB2" w:rsidDel="00206874">
            <w:rPr>
              <w:rFonts w:ascii="Times New Roman" w:hAnsi="Times New Roman" w:cs="Times New Roman"/>
              <w:rPrChange w:id="2076" w:author="Author">
                <w:rPr/>
              </w:rPrChange>
            </w:rPr>
            <w:delText>(International Airport Review, 2022),</w:delText>
          </w:r>
        </w:del>
      </w:ins>
    </w:p>
    <w:p w14:paraId="2F200D71" w14:textId="4920DA7B" w:rsidR="003D2D39" w:rsidRPr="00F354D7" w:rsidDel="00206874" w:rsidRDefault="003D2D39">
      <w:pPr>
        <w:pStyle w:val="Heading1"/>
        <w:jc w:val="left"/>
        <w:rPr>
          <w:ins w:id="2077" w:author="Author"/>
          <w:del w:id="2078" w:author="Author"/>
        </w:rPr>
        <w:pPrChange w:id="2079" w:author="Author">
          <w:pPr>
            <w:pStyle w:val="NormalWeb"/>
            <w:spacing w:before="0" w:beforeAutospacing="0" w:after="0" w:afterAutospacing="0" w:line="480" w:lineRule="auto"/>
            <w:ind w:left="720" w:hanging="720"/>
          </w:pPr>
        </w:pPrChange>
      </w:pPr>
    </w:p>
    <w:p w14:paraId="73E991BD" w14:textId="5D5EB099" w:rsidR="000A277A" w:rsidRPr="00F354D7" w:rsidDel="00206874" w:rsidRDefault="000A277A">
      <w:pPr>
        <w:pStyle w:val="Heading1"/>
        <w:jc w:val="left"/>
        <w:rPr>
          <w:ins w:id="2080" w:author="Author"/>
          <w:del w:id="2081" w:author="Author"/>
        </w:rPr>
        <w:pPrChange w:id="2082" w:author="Author">
          <w:pPr>
            <w:pStyle w:val="NormalWeb"/>
            <w:spacing w:before="0" w:beforeAutospacing="0" w:after="0" w:afterAutospacing="0" w:line="480" w:lineRule="auto"/>
            <w:ind w:left="720" w:hanging="720"/>
          </w:pPr>
        </w:pPrChange>
      </w:pPr>
      <w:ins w:id="2083" w:author="Author">
        <w:del w:id="2084" w:author="Author">
          <w:r w:rsidRPr="000F1AB2" w:rsidDel="00206874">
            <w:rPr>
              <w:rFonts w:ascii="Times New Roman" w:hAnsi="Times New Roman" w:cs="Times New Roman"/>
              <w:rPrChange w:id="2085" w:author="Author">
                <w:rPr/>
              </w:rPrChange>
            </w:rPr>
            <w:delText xml:space="preserve">International Airport Review. (2022, March 1). </w:delText>
          </w:r>
          <w:r w:rsidRPr="000F1AB2" w:rsidDel="00206874">
            <w:rPr>
              <w:rFonts w:ascii="Times New Roman" w:hAnsi="Times New Roman" w:cs="Times New Roman"/>
              <w:i/>
              <w:iCs/>
              <w:rPrChange w:id="2086" w:author="Author">
                <w:rPr>
                  <w:i/>
                  <w:iCs/>
                </w:rPr>
              </w:rPrChange>
            </w:rPr>
            <w:delText>The importance of baggage handling systems in winning passengers and airlines</w:delText>
          </w:r>
          <w:r w:rsidRPr="000F1AB2" w:rsidDel="00206874">
            <w:rPr>
              <w:rFonts w:ascii="Times New Roman" w:hAnsi="Times New Roman" w:cs="Times New Roman"/>
              <w:rPrChange w:id="2087" w:author="Author">
                <w:rPr/>
              </w:rPrChange>
            </w:rPr>
            <w:delText xml:space="preserve">. </w:delText>
          </w:r>
          <w:r w:rsidRPr="000F1AB2" w:rsidDel="00206874">
            <w:rPr>
              <w:rFonts w:ascii="Times New Roman" w:hAnsi="Times New Roman" w:cs="Times New Roman"/>
              <w:rPrChange w:id="2088" w:author="Author">
                <w:rPr/>
              </w:rPrChange>
            </w:rPr>
            <w:fldChar w:fldCharType="begin"/>
          </w:r>
          <w:r w:rsidRPr="000F1AB2" w:rsidDel="00206874">
            <w:rPr>
              <w:rFonts w:ascii="Times New Roman" w:hAnsi="Times New Roman" w:cs="Times New Roman"/>
              <w:rPrChange w:id="2089" w:author="Author">
                <w:rPr/>
              </w:rPrChange>
            </w:rPr>
            <w:delInstrText>HYPERLINK "https://www.internationalairportreview.com/article/164476/the-importance-of-baggage-handling-systems-in-winning-passengers-and-airlines/"</w:delInstrText>
          </w:r>
          <w:r w:rsidRPr="00B21D0D" w:rsidDel="00206874">
            <w:rPr>
              <w:rFonts w:ascii="Times New Roman" w:hAnsi="Times New Roman" w:cs="Times New Roman"/>
              <w:b w:val="0"/>
              <w:bCs w:val="0"/>
            </w:rPr>
          </w:r>
          <w:r w:rsidRPr="000F1AB2" w:rsidDel="00206874">
            <w:rPr>
              <w:rFonts w:ascii="Times New Roman" w:hAnsi="Times New Roman" w:cs="Times New Roman"/>
              <w:rPrChange w:id="2090" w:author="Author">
                <w:rPr/>
              </w:rPrChange>
            </w:rPr>
            <w:fldChar w:fldCharType="separate"/>
          </w:r>
          <w:r w:rsidRPr="000F1AB2" w:rsidDel="00206874">
            <w:rPr>
              <w:rStyle w:val="Hyperlink"/>
              <w:rFonts w:ascii="Times New Roman" w:hAnsi="Times New Roman" w:cs="Times New Roman"/>
              <w:rPrChange w:id="2091" w:author="Author">
                <w:rPr>
                  <w:rStyle w:val="Hyperlink"/>
                </w:rPr>
              </w:rPrChange>
            </w:rPr>
            <w:delText>https://www.internationalairportreview.com/article/164476/the-importance-of-baggage-handling-systems-in-winning-passengers-and-airlines/</w:delText>
          </w:r>
          <w:r w:rsidRPr="000F1AB2" w:rsidDel="00206874">
            <w:rPr>
              <w:rFonts w:ascii="Times New Roman" w:hAnsi="Times New Roman" w:cs="Times New Roman"/>
              <w:rPrChange w:id="2092" w:author="Author">
                <w:rPr/>
              </w:rPrChange>
            </w:rPr>
            <w:fldChar w:fldCharType="end"/>
          </w:r>
        </w:del>
      </w:ins>
    </w:p>
    <w:p w14:paraId="3988BA4B" w14:textId="14A9BA93" w:rsidR="000A277A" w:rsidRPr="00F354D7" w:rsidDel="00206874" w:rsidRDefault="000A277A">
      <w:pPr>
        <w:pStyle w:val="Heading1"/>
        <w:jc w:val="left"/>
        <w:rPr>
          <w:ins w:id="2093" w:author="Author"/>
          <w:del w:id="2094" w:author="Author"/>
        </w:rPr>
        <w:pPrChange w:id="2095" w:author="Author">
          <w:pPr>
            <w:pStyle w:val="NormalWeb"/>
            <w:spacing w:before="0" w:beforeAutospacing="0" w:after="0" w:afterAutospacing="0" w:line="480" w:lineRule="auto"/>
            <w:ind w:left="720" w:hanging="720"/>
          </w:pPr>
        </w:pPrChange>
      </w:pPr>
    </w:p>
    <w:p w14:paraId="6A6DEBF9" w14:textId="6C142460" w:rsidR="00D9580C" w:rsidRPr="00861C02" w:rsidDel="00206874" w:rsidRDefault="004E0DE9">
      <w:pPr>
        <w:pStyle w:val="Heading1"/>
        <w:jc w:val="left"/>
        <w:rPr>
          <w:ins w:id="2096" w:author="Author"/>
          <w:del w:id="2097" w:author="Author"/>
          <w:rFonts w:ascii="Times New Roman" w:hAnsi="Times New Roman" w:cs="Times New Roman"/>
          <w:b w:val="0"/>
          <w:bCs w:val="0"/>
        </w:rPr>
        <w:pPrChange w:id="2098" w:author="Author">
          <w:pPr>
            <w:pStyle w:val="Heading2"/>
          </w:pPr>
        </w:pPrChange>
      </w:pPr>
      <w:ins w:id="2099" w:author="Author">
        <w:del w:id="2100" w:author="Author">
          <w:r w:rsidRPr="00861C02" w:rsidDel="00206874">
            <w:rPr>
              <w:rFonts w:ascii="Times New Roman" w:hAnsi="Times New Roman" w:cs="Times New Roman"/>
              <w:b w:val="0"/>
              <w:bCs w:val="0"/>
            </w:rPr>
            <w:delText>References</w:delText>
          </w:r>
        </w:del>
      </w:ins>
    </w:p>
    <w:p w14:paraId="1FD503D5" w14:textId="13FAB615" w:rsidR="00FB3E06" w:rsidDel="00206874" w:rsidRDefault="00FB3E06" w:rsidP="00206874">
      <w:pPr>
        <w:pStyle w:val="NormalWeb"/>
        <w:spacing w:before="0" w:beforeAutospacing="0" w:after="0" w:afterAutospacing="0" w:line="480" w:lineRule="auto"/>
        <w:ind w:left="720" w:hanging="720"/>
        <w:rPr>
          <w:ins w:id="2101" w:author="Author"/>
          <w:del w:id="2102" w:author="Author"/>
        </w:rPr>
      </w:pPr>
      <w:ins w:id="2103" w:author="Author">
        <w:del w:id="2104" w:author="Author">
          <w:r w:rsidRPr="00DA634A" w:rsidDel="00206874">
            <w:delText>Air Travel Consumer Reports for 2022</w:delText>
          </w:r>
          <w:r w:rsidRPr="001B7F0C" w:rsidDel="00206874">
            <w:delText>.</w:delText>
          </w:r>
          <w:r w:rsidDel="00206874">
            <w:delText xml:space="preserve"> (n.d.). US Department of Transportation. </w:delText>
          </w:r>
          <w:r w:rsidDel="00206874">
            <w:fldChar w:fldCharType="begin"/>
          </w:r>
          <w:r w:rsidDel="00206874">
            <w:delInstrText>HYPERLINK "https://www.transportation.gov/individuals/aviation-consumer-protection/air-travel-consumer-reports-2022"</w:delInstrText>
          </w:r>
          <w:r w:rsidDel="00206874">
            <w:fldChar w:fldCharType="separate"/>
          </w:r>
          <w:r w:rsidRPr="00A1359F" w:rsidDel="00206874">
            <w:rPr>
              <w:rStyle w:val="Hyperlink"/>
            </w:rPr>
            <w:delText>https://www.transportation.gov/individuals/aviation-consumer-protection/air-travel-consumer-reports-2022</w:delText>
          </w:r>
          <w:r w:rsidDel="00206874">
            <w:fldChar w:fldCharType="end"/>
          </w:r>
        </w:del>
      </w:ins>
    </w:p>
    <w:p w14:paraId="6F671AFB" w14:textId="50F3CC68" w:rsidR="00FB3E06" w:rsidDel="00206874" w:rsidRDefault="00FB3E06" w:rsidP="00206874">
      <w:pPr>
        <w:pStyle w:val="NormalWeb"/>
        <w:spacing w:before="0" w:beforeAutospacing="0" w:after="0" w:afterAutospacing="0" w:line="480" w:lineRule="auto"/>
        <w:ind w:left="720" w:hanging="720"/>
        <w:rPr>
          <w:ins w:id="2105" w:author="Author"/>
          <w:del w:id="2106" w:author="Author"/>
        </w:rPr>
      </w:pPr>
      <w:ins w:id="2107" w:author="Author">
        <w:del w:id="2108" w:author="Author">
          <w:r w:rsidDel="00206874">
            <w:delText xml:space="preserve">British Airways and Philips projects in world’s first trials of “smart label” technology to revolutionise airline baggage handling. (2000). </w:delText>
          </w:r>
          <w:r w:rsidDel="00206874">
            <w:rPr>
              <w:i/>
              <w:iCs/>
            </w:rPr>
            <w:delText>Facilities</w:delText>
          </w:r>
          <w:r w:rsidDel="00206874">
            <w:delText xml:space="preserve">, </w:delText>
          </w:r>
          <w:r w:rsidDel="00206874">
            <w:rPr>
              <w:i/>
              <w:iCs/>
            </w:rPr>
            <w:delText>18</w:delText>
          </w:r>
          <w:r w:rsidDel="00206874">
            <w:delText xml:space="preserve">(3/4). </w:delText>
          </w:r>
          <w:r w:rsidDel="00206874">
            <w:fldChar w:fldCharType="begin"/>
          </w:r>
          <w:r w:rsidDel="00206874">
            <w:delInstrText>HYPERLINK "https://doi.org/10.1108/f.2000.06918cab.011"</w:delInstrText>
          </w:r>
          <w:r w:rsidDel="00206874">
            <w:fldChar w:fldCharType="separate"/>
          </w:r>
          <w:r w:rsidRPr="00A1359F" w:rsidDel="00206874">
            <w:rPr>
              <w:rStyle w:val="Hyperlink"/>
            </w:rPr>
            <w:delText>https://doi.org/10.1108/f.2000.06918cab.011</w:delText>
          </w:r>
          <w:r w:rsidDel="00206874">
            <w:fldChar w:fldCharType="end"/>
          </w:r>
        </w:del>
      </w:ins>
    </w:p>
    <w:p w14:paraId="2A003A7C" w14:textId="772FCA09" w:rsidR="00FB3E06" w:rsidDel="00206874" w:rsidRDefault="00FB3E06" w:rsidP="00206874">
      <w:pPr>
        <w:pStyle w:val="NormalWeb"/>
        <w:spacing w:before="0" w:beforeAutospacing="0" w:after="0" w:afterAutospacing="0" w:line="480" w:lineRule="auto"/>
        <w:ind w:left="720" w:hanging="720"/>
        <w:rPr>
          <w:ins w:id="2109" w:author="Author"/>
          <w:del w:id="2110" w:author="Author"/>
        </w:rPr>
      </w:pPr>
    </w:p>
    <w:p w14:paraId="1FA41041" w14:textId="28C13A3D" w:rsidR="004E0DE9" w:rsidDel="00206874" w:rsidRDefault="004E0DE9" w:rsidP="00206874">
      <w:pPr>
        <w:pStyle w:val="NormalWeb"/>
        <w:spacing w:before="0" w:beforeAutospacing="0" w:after="0" w:afterAutospacing="0" w:line="480" w:lineRule="auto"/>
        <w:ind w:left="720" w:hanging="720"/>
        <w:rPr>
          <w:ins w:id="2111" w:author="Author"/>
          <w:del w:id="2112" w:author="Author"/>
          <w:rStyle w:val="Hyperlink"/>
        </w:rPr>
      </w:pPr>
      <w:ins w:id="2113" w:author="Author">
        <w:del w:id="2114" w:author="Author">
          <w:r w:rsidDel="00206874">
            <w:delText xml:space="preserve">Haviv, M., &amp; Ravner, L. (2021). A survey of queueing systems with strategic timing of arrivals. </w:delText>
          </w:r>
          <w:r w:rsidDel="00206874">
            <w:rPr>
              <w:i/>
              <w:iCs/>
            </w:rPr>
            <w:delText>Queueing Systems</w:delText>
          </w:r>
          <w:r w:rsidDel="00206874">
            <w:delText xml:space="preserve">, </w:delText>
          </w:r>
          <w:r w:rsidDel="00206874">
            <w:rPr>
              <w:i/>
              <w:iCs/>
            </w:rPr>
            <w:delText>99</w:delText>
          </w:r>
          <w:r w:rsidDel="00206874">
            <w:delText xml:space="preserve">(1–2), 163–198. </w:delText>
          </w:r>
          <w:r w:rsidDel="00206874">
            <w:fldChar w:fldCharType="begin"/>
          </w:r>
          <w:r w:rsidDel="00206874">
            <w:delInstrText>HYPERLINK "https://doi.org/10.1007/s11134-021-09717-8"</w:delInstrText>
          </w:r>
          <w:r w:rsidDel="00206874">
            <w:fldChar w:fldCharType="separate"/>
          </w:r>
          <w:r w:rsidRPr="00694CC8" w:rsidDel="00206874">
            <w:rPr>
              <w:rStyle w:val="Hyperlink"/>
            </w:rPr>
            <w:delText>https://doi.org/10.1007/s11134-021-09717-8</w:delText>
          </w:r>
          <w:r w:rsidDel="00206874">
            <w:rPr>
              <w:rStyle w:val="Hyperlink"/>
            </w:rPr>
            <w:fldChar w:fldCharType="end"/>
          </w:r>
        </w:del>
      </w:ins>
    </w:p>
    <w:p w14:paraId="6B7DA876" w14:textId="031F5015" w:rsidR="00FB3E06" w:rsidDel="00206874" w:rsidRDefault="00FB3E06" w:rsidP="00206874">
      <w:pPr>
        <w:pStyle w:val="NormalWeb"/>
        <w:spacing w:before="0" w:beforeAutospacing="0" w:after="0" w:afterAutospacing="0" w:line="480" w:lineRule="auto"/>
        <w:ind w:left="720" w:hanging="720"/>
        <w:rPr>
          <w:ins w:id="2115" w:author="Author"/>
          <w:del w:id="2116" w:author="Author"/>
        </w:rPr>
      </w:pPr>
      <w:ins w:id="2117" w:author="Author">
        <w:del w:id="2118" w:author="Author">
          <w:r w:rsidDel="00206874">
            <w:delText xml:space="preserve">Huang, E., Mital, P., Goetschalckx, M., &amp; Wu, K. (2016). Optimal assignment of airport baggage unloading zones to outgoing flights. </w:delText>
          </w:r>
          <w:r w:rsidDel="00206874">
            <w:rPr>
              <w:i/>
              <w:iCs/>
            </w:rPr>
            <w:delText>Transportation Research Part E: Logistics and Transportation Review</w:delText>
          </w:r>
          <w:r w:rsidDel="00206874">
            <w:delText xml:space="preserve">, </w:delText>
          </w:r>
          <w:r w:rsidDel="00206874">
            <w:rPr>
              <w:i/>
              <w:iCs/>
            </w:rPr>
            <w:delText>94</w:delText>
          </w:r>
          <w:r w:rsidDel="00206874">
            <w:delText xml:space="preserve">, 110–122. </w:delText>
          </w:r>
          <w:r w:rsidDel="00206874">
            <w:fldChar w:fldCharType="begin"/>
          </w:r>
          <w:r w:rsidDel="00206874">
            <w:delInstrText>HYPERLINK "https://doi.org/10.1016/j.tre.2016.07.012"</w:delInstrText>
          </w:r>
          <w:r w:rsidDel="00206874">
            <w:fldChar w:fldCharType="separate"/>
          </w:r>
          <w:r w:rsidRPr="00A1359F" w:rsidDel="00206874">
            <w:rPr>
              <w:rStyle w:val="Hyperlink"/>
            </w:rPr>
            <w:delText>https://doi.org/10.1016/j.tre.2016.07.012</w:delText>
          </w:r>
          <w:r w:rsidDel="00206874">
            <w:fldChar w:fldCharType="end"/>
          </w:r>
        </w:del>
      </w:ins>
    </w:p>
    <w:p w14:paraId="6E5985B8" w14:textId="1448A0BA" w:rsidR="00FB3E06" w:rsidDel="00206874" w:rsidRDefault="00FB3E06" w:rsidP="00206874">
      <w:pPr>
        <w:pStyle w:val="NormalWeb"/>
        <w:spacing w:before="0" w:beforeAutospacing="0" w:after="0" w:afterAutospacing="0" w:line="480" w:lineRule="auto"/>
        <w:ind w:left="720" w:hanging="720"/>
        <w:rPr>
          <w:ins w:id="2119" w:author="Author"/>
          <w:del w:id="2120" w:author="Author"/>
        </w:rPr>
      </w:pPr>
    </w:p>
    <w:p w14:paraId="488EC5D7" w14:textId="04A473E1" w:rsidR="004E0DE9" w:rsidDel="00206874" w:rsidRDefault="004E0DE9" w:rsidP="00206874">
      <w:pPr>
        <w:pStyle w:val="NormalWeb"/>
        <w:spacing w:before="0" w:beforeAutospacing="0" w:after="0" w:afterAutospacing="0" w:line="480" w:lineRule="auto"/>
        <w:ind w:left="720" w:hanging="720"/>
        <w:rPr>
          <w:ins w:id="2121" w:author="Author"/>
          <w:del w:id="2122" w:author="Author"/>
        </w:rPr>
      </w:pPr>
      <w:ins w:id="2123" w:author="Author">
        <w:del w:id="2124" w:author="Author">
          <w:r w:rsidDel="00206874">
            <w:delText xml:space="preserve">International Airport Review. (2022, March 1). </w:delText>
          </w:r>
          <w:r w:rsidRPr="001B7F0C" w:rsidDel="00206874">
            <w:rPr>
              <w:rPrChange w:id="2125" w:author="Author">
                <w:rPr>
                  <w:i/>
                  <w:iCs/>
                </w:rPr>
              </w:rPrChange>
            </w:rPr>
            <w:delText>The importance of baggage handling systems in winning passengers and airlines</w:delText>
          </w:r>
          <w:r w:rsidRPr="001B7F0C" w:rsidDel="00206874">
            <w:delText>.</w:delText>
          </w:r>
          <w:r w:rsidDel="00206874">
            <w:delText xml:space="preserve"> </w:delText>
          </w:r>
          <w:r w:rsidDel="00206874">
            <w:fldChar w:fldCharType="begin"/>
          </w:r>
          <w:r w:rsidDel="00206874">
            <w:delInstrText>HYPERLINK "https://www.internationalairportreview.com/article/164476/the-importance-of-baggage-handling-systems-in-winning-passengers-and-airlines/"</w:delInstrText>
          </w:r>
          <w:r w:rsidDel="00206874">
            <w:fldChar w:fldCharType="separate"/>
          </w:r>
          <w:r w:rsidRPr="00A1359F" w:rsidDel="00206874">
            <w:rPr>
              <w:rStyle w:val="Hyperlink"/>
            </w:rPr>
            <w:delText>https://www.internationalairportreview.com/article/164476/the-importance-of-baggage-handling-systems-in-winning-passengers-and-airlines/</w:delText>
          </w:r>
          <w:r w:rsidDel="00206874">
            <w:fldChar w:fldCharType="end"/>
          </w:r>
        </w:del>
      </w:ins>
    </w:p>
    <w:p w14:paraId="28D5B85D" w14:textId="4B5F47B7" w:rsidR="004E0DE9" w:rsidDel="00206874" w:rsidRDefault="004E0DE9" w:rsidP="00206874">
      <w:pPr>
        <w:pStyle w:val="NormalWeb"/>
        <w:spacing w:before="0" w:beforeAutospacing="0" w:after="0" w:afterAutospacing="0" w:line="480" w:lineRule="auto"/>
        <w:ind w:left="720" w:hanging="720"/>
        <w:rPr>
          <w:ins w:id="2126" w:author="Author"/>
          <w:del w:id="2127" w:author="Author"/>
        </w:rPr>
      </w:pPr>
      <w:ins w:id="2128" w:author="Author">
        <w:del w:id="2129" w:author="Author">
          <w:r w:rsidDel="00206874">
            <w:delText xml:space="preserve">Iacurci, G. (2022, July 19). Airlines are struggling with lost and delayed bags: What to know and how to pack if you’re traveling this summer. </w:delText>
          </w:r>
          <w:r w:rsidDel="00206874">
            <w:rPr>
              <w:i/>
              <w:iCs/>
            </w:rPr>
            <w:delText>CNBC</w:delText>
          </w:r>
          <w:r w:rsidDel="00206874">
            <w:delText xml:space="preserve">. </w:delText>
          </w:r>
          <w:r w:rsidDel="00206874">
            <w:fldChar w:fldCharType="begin"/>
          </w:r>
          <w:r w:rsidDel="00206874">
            <w:delInstrText>HYPERLINK "https://www.cnbc.com/2022/07/19/what-travelers-need-to-know-as-airlines-deal-with-lost-delayed-bags.html"</w:delInstrText>
          </w:r>
          <w:r w:rsidDel="00206874">
            <w:fldChar w:fldCharType="separate"/>
          </w:r>
          <w:r w:rsidRPr="00A1359F" w:rsidDel="00206874">
            <w:rPr>
              <w:rStyle w:val="Hyperlink"/>
            </w:rPr>
            <w:delText>https://www.cnbc.com/2022/07/19/what-travelers-need-to-know-as-airlines-deal-with-lost-delayed-bags.html</w:delText>
          </w:r>
          <w:r w:rsidDel="00206874">
            <w:fldChar w:fldCharType="end"/>
          </w:r>
        </w:del>
      </w:ins>
    </w:p>
    <w:p w14:paraId="59831F6F" w14:textId="0F430933" w:rsidR="00FB3E06" w:rsidDel="00206874" w:rsidRDefault="00FB3E06" w:rsidP="00206874">
      <w:pPr>
        <w:pStyle w:val="NormalWeb"/>
        <w:spacing w:before="0" w:beforeAutospacing="0" w:after="0" w:afterAutospacing="0" w:line="480" w:lineRule="auto"/>
        <w:ind w:left="720" w:hanging="720"/>
        <w:rPr>
          <w:ins w:id="2130" w:author="Author"/>
          <w:del w:id="2131" w:author="Author"/>
        </w:rPr>
      </w:pPr>
      <w:ins w:id="2132" w:author="Author">
        <w:del w:id="2133" w:author="Author">
          <w:r w:rsidDel="00206874">
            <w:delText xml:space="preserve">International Airport Review. (2022, March 1). </w:delText>
          </w:r>
          <w:r w:rsidRPr="00DA634A" w:rsidDel="00206874">
            <w:delText>The importance of baggage handling systems in winning passengers and airlines</w:delText>
          </w:r>
          <w:r w:rsidRPr="001B7F0C" w:rsidDel="00206874">
            <w:delText>.</w:delText>
          </w:r>
          <w:r w:rsidDel="00206874">
            <w:delText xml:space="preserve"> </w:delText>
          </w:r>
          <w:r w:rsidDel="00206874">
            <w:fldChar w:fldCharType="begin"/>
          </w:r>
          <w:r w:rsidDel="00206874">
            <w:delInstrText>HYPERLINK "https://www.internationalairportreview.com/article/164476/the-importance-of-baggage-handling-systems-in-winning-passengers-and-airlines/"</w:delInstrText>
          </w:r>
          <w:r w:rsidDel="00206874">
            <w:fldChar w:fldCharType="separate"/>
          </w:r>
          <w:r w:rsidRPr="00A1359F" w:rsidDel="00206874">
            <w:rPr>
              <w:rStyle w:val="Hyperlink"/>
            </w:rPr>
            <w:delText>https://www.internationalairportreview.com/article/164476/the-importance-of-baggage-handling-systems-in-winning-passengers-and-airlines/</w:delText>
          </w:r>
          <w:r w:rsidDel="00206874">
            <w:fldChar w:fldCharType="end"/>
          </w:r>
        </w:del>
      </w:ins>
    </w:p>
    <w:p w14:paraId="3A4808B8" w14:textId="49A7B9C9" w:rsidR="00FB3E06" w:rsidDel="00206874" w:rsidRDefault="00FB3E06" w:rsidP="00206874">
      <w:pPr>
        <w:pStyle w:val="NormalWeb"/>
        <w:spacing w:before="0" w:beforeAutospacing="0" w:after="0" w:afterAutospacing="0" w:line="480" w:lineRule="auto"/>
        <w:ind w:left="720" w:hanging="720"/>
        <w:rPr>
          <w:ins w:id="2134" w:author="Author"/>
          <w:del w:id="2135" w:author="Author"/>
        </w:rPr>
      </w:pPr>
      <w:ins w:id="2136" w:author="Author">
        <w:del w:id="2137" w:author="Author">
          <w:r w:rsidDel="00206874">
            <w:delText xml:space="preserve">Lu, M., Dufour, J. S., Weston, E. B., &amp; Marras, W. S. (2018). Effectiveness of a vacuum lifting system in reducing spinal load during airline baggage handling. </w:delText>
          </w:r>
          <w:r w:rsidDel="00206874">
            <w:rPr>
              <w:i/>
              <w:iCs/>
            </w:rPr>
            <w:delText>Applied Ergonomics</w:delText>
          </w:r>
          <w:r w:rsidDel="00206874">
            <w:delText xml:space="preserve">, </w:delText>
          </w:r>
          <w:r w:rsidDel="00206874">
            <w:rPr>
              <w:i/>
              <w:iCs/>
            </w:rPr>
            <w:delText>70</w:delText>
          </w:r>
          <w:r w:rsidDel="00206874">
            <w:delText xml:space="preserve">, 247–252. </w:delText>
          </w:r>
          <w:r w:rsidDel="00206874">
            <w:fldChar w:fldCharType="begin"/>
          </w:r>
          <w:r w:rsidDel="00206874">
            <w:delInstrText>HYPERLINK "https://doi.org/10.1016/j.apergo.2018.03.006"</w:delInstrText>
          </w:r>
          <w:r w:rsidDel="00206874">
            <w:fldChar w:fldCharType="separate"/>
          </w:r>
          <w:r w:rsidRPr="00A1359F" w:rsidDel="00206874">
            <w:rPr>
              <w:rStyle w:val="Hyperlink"/>
            </w:rPr>
            <w:delText>https://doi.org/10.1016/j.apergo.2018.03.006</w:delText>
          </w:r>
          <w:r w:rsidDel="00206874">
            <w:fldChar w:fldCharType="end"/>
          </w:r>
        </w:del>
      </w:ins>
    </w:p>
    <w:p w14:paraId="05D0E177" w14:textId="22C45D02" w:rsidR="00E344C1" w:rsidDel="00206874" w:rsidRDefault="00E344C1" w:rsidP="00206874">
      <w:pPr>
        <w:pStyle w:val="NormalWeb"/>
        <w:spacing w:before="0" w:beforeAutospacing="0" w:after="0" w:afterAutospacing="0" w:line="480" w:lineRule="auto"/>
        <w:ind w:left="720" w:hanging="720"/>
        <w:rPr>
          <w:ins w:id="2138" w:author="Author"/>
          <w:del w:id="2139" w:author="Author"/>
        </w:rPr>
      </w:pPr>
      <w:ins w:id="2140" w:author="Author">
        <w:del w:id="2141" w:author="Author">
          <w:r w:rsidDel="00206874">
            <w:delText xml:space="preserve">Ma, J., Zhou, J., Liang, M., &amp; Delahaye, D. (n.d.). Data-driven trajectory-based analysis and optimization of airport surface movement. </w:delText>
          </w:r>
          <w:r w:rsidDel="00206874">
            <w:rPr>
              <w:i/>
              <w:iCs/>
            </w:rPr>
            <w:delText>Transportation Research Part C: Emerging Technologies</w:delText>
          </w:r>
          <w:r w:rsidDel="00206874">
            <w:delText xml:space="preserve">, </w:delText>
          </w:r>
          <w:r w:rsidDel="00206874">
            <w:rPr>
              <w:i/>
              <w:iCs/>
            </w:rPr>
            <w:delText>145</w:delText>
          </w:r>
          <w:r w:rsidDel="00206874">
            <w:delText xml:space="preserve">, 103902. </w:delText>
          </w:r>
          <w:r w:rsidDel="00206874">
            <w:fldChar w:fldCharType="begin"/>
          </w:r>
          <w:r w:rsidDel="00206874">
            <w:delInstrText>HYPERLINK "https://doi.org/10.1016/j.trc.2022.103902"</w:delInstrText>
          </w:r>
          <w:r w:rsidDel="00206874">
            <w:fldChar w:fldCharType="separate"/>
          </w:r>
          <w:r w:rsidRPr="00A1359F" w:rsidDel="00206874">
            <w:rPr>
              <w:rStyle w:val="Hyperlink"/>
            </w:rPr>
            <w:delText>https://doi.org/10.1016/j.trc.2022.103902</w:delText>
          </w:r>
          <w:r w:rsidDel="00206874">
            <w:fldChar w:fldCharType="end"/>
          </w:r>
        </w:del>
      </w:ins>
    </w:p>
    <w:p w14:paraId="0EA62232" w14:textId="6230E61F" w:rsidR="00FB3E06" w:rsidDel="00206874" w:rsidRDefault="00FB3E06" w:rsidP="00206874">
      <w:pPr>
        <w:pStyle w:val="NormalWeb"/>
        <w:spacing w:before="0" w:beforeAutospacing="0" w:after="0" w:afterAutospacing="0" w:line="480" w:lineRule="auto"/>
        <w:ind w:left="720" w:hanging="720"/>
        <w:rPr>
          <w:ins w:id="2142" w:author="Author"/>
          <w:del w:id="2143" w:author="Author"/>
        </w:rPr>
      </w:pPr>
    </w:p>
    <w:p w14:paraId="0C785E87" w14:textId="6DB940BC" w:rsidR="004E0DE9" w:rsidDel="00206874" w:rsidRDefault="004E0DE9" w:rsidP="00206874">
      <w:pPr>
        <w:pStyle w:val="NormalWeb"/>
        <w:spacing w:before="0" w:beforeAutospacing="0" w:after="0" w:afterAutospacing="0" w:line="480" w:lineRule="auto"/>
        <w:ind w:left="720" w:hanging="720"/>
        <w:rPr>
          <w:ins w:id="2144" w:author="Author"/>
          <w:del w:id="2145" w:author="Author"/>
        </w:rPr>
      </w:pPr>
      <w:ins w:id="2146" w:author="Author">
        <w:del w:id="2147" w:author="Author">
          <w:r w:rsidRPr="001B7F0C" w:rsidDel="00206874">
            <w:rPr>
              <w:rPrChange w:id="2148" w:author="Author">
                <w:rPr>
                  <w:i/>
                  <w:iCs/>
                </w:rPr>
              </w:rPrChange>
            </w:rPr>
            <w:delText>Air Travel Consumer Reports for 2022</w:delText>
          </w:r>
          <w:r w:rsidRPr="001B7F0C" w:rsidDel="00206874">
            <w:delText>.</w:delText>
          </w:r>
          <w:r w:rsidDel="00206874">
            <w:delText xml:space="preserve"> (n.d.). US Department of Transportation. </w:delText>
          </w:r>
          <w:r w:rsidDel="00206874">
            <w:fldChar w:fldCharType="begin"/>
          </w:r>
          <w:r w:rsidDel="00206874">
            <w:delInstrText>HYPERLINK "https://www.transportation.gov/individuals/aviation-consumer-protection/air-travel-consumer-reports-2022"</w:delInstrText>
          </w:r>
          <w:r w:rsidDel="00206874">
            <w:fldChar w:fldCharType="separate"/>
          </w:r>
          <w:r w:rsidRPr="00A1359F" w:rsidDel="00206874">
            <w:rPr>
              <w:rStyle w:val="Hyperlink"/>
            </w:rPr>
            <w:delText>https://www.transportation.gov/individuals/aviation-consumer-protection/air-travel-consumer-reports-2022</w:delText>
          </w:r>
          <w:r w:rsidDel="00206874">
            <w:fldChar w:fldCharType="end"/>
          </w:r>
        </w:del>
      </w:ins>
    </w:p>
    <w:p w14:paraId="00CF15DF" w14:textId="50228D27" w:rsidR="004E0DE9" w:rsidDel="00206874" w:rsidRDefault="004E0DE9" w:rsidP="00206874">
      <w:pPr>
        <w:pStyle w:val="NormalWeb"/>
        <w:spacing w:before="0" w:beforeAutospacing="0" w:after="0" w:afterAutospacing="0" w:line="480" w:lineRule="auto"/>
        <w:ind w:left="720" w:hanging="720"/>
        <w:rPr>
          <w:ins w:id="2149" w:author="Author"/>
          <w:del w:id="2150" w:author="Author"/>
        </w:rPr>
      </w:pPr>
    </w:p>
    <w:p w14:paraId="2386C1AA" w14:textId="588DE3F6" w:rsidR="004E0DE9" w:rsidDel="00206874" w:rsidRDefault="004E0DE9" w:rsidP="00206874">
      <w:pPr>
        <w:pStyle w:val="NormalWeb"/>
        <w:spacing w:before="0" w:beforeAutospacing="0" w:after="0" w:afterAutospacing="0" w:line="480" w:lineRule="auto"/>
        <w:ind w:left="720" w:hanging="720"/>
        <w:rPr>
          <w:ins w:id="2151" w:author="Author"/>
          <w:del w:id="2152" w:author="Author"/>
        </w:rPr>
      </w:pPr>
    </w:p>
    <w:p w14:paraId="03C04C56" w14:textId="566F498E" w:rsidR="004E0DE9" w:rsidDel="00206874" w:rsidRDefault="004E0DE9" w:rsidP="00206874">
      <w:pPr>
        <w:pStyle w:val="NormalWeb"/>
        <w:spacing w:before="0" w:beforeAutospacing="0" w:after="0" w:afterAutospacing="0" w:line="480" w:lineRule="auto"/>
        <w:ind w:left="720" w:hanging="720"/>
        <w:rPr>
          <w:ins w:id="2153" w:author="Author"/>
          <w:del w:id="2154" w:author="Author"/>
        </w:rPr>
      </w:pPr>
    </w:p>
    <w:p w14:paraId="1DF2D2AC" w14:textId="64FA802A" w:rsidR="004E0DE9" w:rsidDel="00206874" w:rsidRDefault="004E0DE9" w:rsidP="00206874">
      <w:pPr>
        <w:pStyle w:val="NormalWeb"/>
        <w:spacing w:before="0" w:beforeAutospacing="0" w:after="0" w:afterAutospacing="0" w:line="480" w:lineRule="auto"/>
        <w:ind w:left="720" w:hanging="720"/>
        <w:rPr>
          <w:ins w:id="2155" w:author="Author"/>
          <w:del w:id="2156" w:author="Author"/>
        </w:rPr>
      </w:pPr>
      <w:ins w:id="2157" w:author="Author">
        <w:del w:id="2158" w:author="Author">
          <w:r w:rsidDel="00206874">
            <w:delText xml:space="preserve">Pisinger, </w:delText>
          </w:r>
          <w:r w:rsidRPr="00D66A31" w:rsidDel="00206874">
            <w:delText>D., &amp; Rude, S. Í. H. (2020)</w:delText>
          </w:r>
          <w:r w:rsidDel="00206874">
            <w:delText xml:space="preserve">. </w:delText>
          </w:r>
          <w:r w:rsidRPr="00DA634A" w:rsidDel="00206874">
            <w:delText>Advanced algorithms for improved baggage handling</w:delText>
          </w:r>
          <w:r w:rsidRPr="0046074D" w:rsidDel="00206874">
            <w:delText>. Journal of Airport Management, 14(3), 280-290</w:delText>
          </w:r>
          <w:r w:rsidDel="00206874">
            <w:delText xml:space="preserve">.  </w:delText>
          </w:r>
          <w:r w:rsidDel="00206874">
            <w:fldChar w:fldCharType="begin"/>
          </w:r>
          <w:r w:rsidDel="00206874">
            <w:delInstrText>HYPERLINK "https://trid.trb.org/view/1753585"</w:delInstrText>
          </w:r>
          <w:r w:rsidDel="00206874">
            <w:fldChar w:fldCharType="separate"/>
          </w:r>
          <w:r w:rsidRPr="00A1359F" w:rsidDel="00206874">
            <w:rPr>
              <w:rStyle w:val="Hyperlink"/>
            </w:rPr>
            <w:delText>https://trid.trb.org/view/1753585</w:delText>
          </w:r>
          <w:r w:rsidDel="00206874">
            <w:fldChar w:fldCharType="end"/>
          </w:r>
        </w:del>
      </w:ins>
    </w:p>
    <w:p w14:paraId="0ACEC229" w14:textId="42C3A9FD" w:rsidR="00FB3E06" w:rsidDel="00206874" w:rsidRDefault="00FB3E06" w:rsidP="00206874">
      <w:pPr>
        <w:ind w:left="720" w:hanging="720"/>
        <w:rPr>
          <w:ins w:id="2159" w:author="Author"/>
          <w:del w:id="2160" w:author="Author"/>
          <w:rStyle w:val="Hyperlink"/>
          <w:rFonts w:ascii="Times New Roman" w:eastAsia="Times New Roman" w:hAnsi="Times New Roman" w:cs="Times New Roman"/>
          <w:color w:val="0563C1"/>
          <w:sz w:val="24"/>
          <w:szCs w:val="24"/>
        </w:rPr>
      </w:pPr>
      <w:ins w:id="2161" w:author="Author">
        <w:del w:id="2162" w:author="Author">
          <w:r w:rsidRPr="387164FA" w:rsidDel="00206874">
            <w:rPr>
              <w:rFonts w:ascii="Times New Roman" w:eastAsia="Times New Roman" w:hAnsi="Times New Roman" w:cs="Times New Roman"/>
              <w:sz w:val="24"/>
              <w:szCs w:val="24"/>
            </w:rPr>
            <w:delText xml:space="preserve">Rezaei, J., Kothadiya, O., Tavasszy, L., &amp; Kroesen, M. (2018, June 1). </w:delText>
          </w:r>
          <w:r w:rsidRPr="387164FA" w:rsidDel="00206874">
            <w:rPr>
              <w:rFonts w:ascii="Times New Roman" w:eastAsia="Times New Roman" w:hAnsi="Times New Roman" w:cs="Times New Roman"/>
              <w:i/>
              <w:iCs/>
              <w:sz w:val="24"/>
              <w:szCs w:val="24"/>
            </w:rPr>
            <w:delText>Quality assessment of airline baggage handling systems using SERVQUAL and BWM</w:delText>
          </w:r>
          <w:r w:rsidRPr="387164FA" w:rsidDel="00206874">
            <w:rPr>
              <w:rFonts w:ascii="Times New Roman" w:eastAsia="Times New Roman" w:hAnsi="Times New Roman" w:cs="Times New Roman"/>
              <w:sz w:val="24"/>
              <w:szCs w:val="24"/>
            </w:rPr>
            <w:delText xml:space="preserve">. Tourism Management; Elsevier BV. </w:delText>
          </w:r>
          <w:r w:rsidDel="00206874">
            <w:fldChar w:fldCharType="begin"/>
          </w:r>
          <w:r w:rsidDel="00206874">
            <w:delInstrText>HYPERLINK "https://doi.org/10.1016/j.tourman.2017.11.009" \h</w:delInstrText>
          </w:r>
          <w:r w:rsidDel="00206874">
            <w:fldChar w:fldCharType="separate"/>
          </w:r>
          <w:r w:rsidRPr="387164FA" w:rsidDel="00206874">
            <w:rPr>
              <w:rStyle w:val="Hyperlink"/>
              <w:rFonts w:ascii="Times New Roman" w:eastAsia="Times New Roman" w:hAnsi="Times New Roman" w:cs="Times New Roman"/>
              <w:color w:val="0563C1"/>
              <w:sz w:val="24"/>
              <w:szCs w:val="24"/>
            </w:rPr>
            <w:delText>https://doi.org/10.1016/j.tourman.2017.11.009</w:delText>
          </w:r>
          <w:r w:rsidDel="00206874">
            <w:rPr>
              <w:rStyle w:val="Hyperlink"/>
              <w:rFonts w:ascii="Times New Roman" w:eastAsia="Times New Roman" w:hAnsi="Times New Roman" w:cs="Times New Roman"/>
              <w:color w:val="0563C1"/>
              <w:sz w:val="24"/>
              <w:szCs w:val="24"/>
            </w:rPr>
            <w:fldChar w:fldCharType="end"/>
          </w:r>
        </w:del>
      </w:ins>
    </w:p>
    <w:p w14:paraId="1A5E5589" w14:textId="185B2774" w:rsidR="00FB3E06" w:rsidDel="00206874" w:rsidRDefault="00FB3E06" w:rsidP="00206874">
      <w:pPr>
        <w:pStyle w:val="NormalWeb"/>
        <w:spacing w:before="0" w:beforeAutospacing="0" w:after="0" w:afterAutospacing="0" w:line="480" w:lineRule="auto"/>
        <w:ind w:left="720" w:hanging="720"/>
        <w:rPr>
          <w:ins w:id="2163" w:author="Author"/>
          <w:del w:id="2164" w:author="Author"/>
        </w:rPr>
      </w:pPr>
      <w:ins w:id="2165" w:author="Author">
        <w:del w:id="2166" w:author="Author">
          <w:r w:rsidDel="00206874">
            <w:delText xml:space="preserve">Talak, R., Manjunath, D., &amp; Proutière, A. (2019b). Strategic arrivals to queues offering priority service. </w:delText>
          </w:r>
          <w:r w:rsidDel="00206874">
            <w:rPr>
              <w:i/>
              <w:iCs/>
            </w:rPr>
            <w:delText>Queueing Systems</w:delText>
          </w:r>
          <w:r w:rsidDel="00206874">
            <w:delText xml:space="preserve">, </w:delText>
          </w:r>
          <w:r w:rsidDel="00206874">
            <w:rPr>
              <w:i/>
              <w:iCs/>
            </w:rPr>
            <w:delText>92</w:delText>
          </w:r>
          <w:r w:rsidDel="00206874">
            <w:delText xml:space="preserve">(1–2), 103–130. </w:delText>
          </w:r>
          <w:r w:rsidDel="00206874">
            <w:fldChar w:fldCharType="begin"/>
          </w:r>
          <w:r w:rsidDel="00206874">
            <w:delInstrText>HYPERLINK "https://doi.org/10.1007/s11134-019-09604-3"</w:delInstrText>
          </w:r>
          <w:r w:rsidDel="00206874">
            <w:fldChar w:fldCharType="separate"/>
          </w:r>
          <w:r w:rsidRPr="00A1359F" w:rsidDel="00206874">
            <w:rPr>
              <w:rStyle w:val="Hyperlink"/>
            </w:rPr>
            <w:delText>https://doi.org/10.1007/s11134-019-09604-3</w:delText>
          </w:r>
          <w:r w:rsidDel="00206874">
            <w:fldChar w:fldCharType="end"/>
          </w:r>
        </w:del>
      </w:ins>
    </w:p>
    <w:p w14:paraId="2A609059" w14:textId="3A8F4C17" w:rsidR="00E344C1" w:rsidRPr="00DA634A" w:rsidDel="00206874" w:rsidRDefault="00E344C1" w:rsidP="00206874">
      <w:pPr>
        <w:ind w:left="720" w:hanging="720"/>
        <w:rPr>
          <w:ins w:id="2167" w:author="Author"/>
          <w:del w:id="2168" w:author="Author"/>
          <w:rFonts w:ascii="Times New Roman" w:eastAsia="Times New Roman" w:hAnsi="Times New Roman" w:cs="Times New Roman"/>
          <w:sz w:val="24"/>
          <w:szCs w:val="24"/>
        </w:rPr>
      </w:pPr>
      <w:ins w:id="2169" w:author="Author">
        <w:del w:id="2170" w:author="Author">
          <w:r w:rsidRPr="00DA634A" w:rsidDel="00206874">
            <w:rPr>
              <w:rFonts w:ascii="Times New Roman" w:eastAsia="Times New Roman" w:hAnsi="Times New Roman" w:cs="Times New Roman"/>
              <w:sz w:val="24"/>
              <w:szCs w:val="24"/>
            </w:rPr>
            <w:delText>The Bureau of Transportation Statistics (BTS), Office of Airline Information (OAI). (2018). Technical reporting directive #30 - mishandled baggage and wheelchairs and scooters.</w:delText>
          </w:r>
        </w:del>
      </w:ins>
    </w:p>
    <w:p w14:paraId="558E7442" w14:textId="42EEEA19" w:rsidR="00E344C1" w:rsidDel="00206874" w:rsidRDefault="00E344C1" w:rsidP="00206874">
      <w:pPr>
        <w:pStyle w:val="ListParagraph"/>
        <w:ind w:firstLine="0"/>
        <w:rPr>
          <w:ins w:id="2171" w:author="Author"/>
          <w:del w:id="2172" w:author="Author"/>
          <w:rStyle w:val="Hyperlink"/>
          <w:rFonts w:ascii="Times New Roman" w:eastAsia="Times New Roman" w:hAnsi="Times New Roman" w:cs="Times New Roman"/>
          <w:sz w:val="24"/>
          <w:szCs w:val="24"/>
        </w:rPr>
      </w:pPr>
      <w:ins w:id="2173" w:author="Author">
        <w:del w:id="2174" w:author="Author">
          <w:r w:rsidDel="00206874">
            <w:rPr>
              <w:rFonts w:ascii="Times New Roman" w:eastAsia="Times New Roman" w:hAnsi="Times New Roman" w:cs="Times New Roman"/>
              <w:sz w:val="24"/>
              <w:szCs w:val="24"/>
            </w:rPr>
            <w:fldChar w:fldCharType="begin"/>
          </w:r>
          <w:r w:rsidDel="00206874">
            <w:rPr>
              <w:rFonts w:ascii="Times New Roman" w:eastAsia="Times New Roman" w:hAnsi="Times New Roman" w:cs="Times New Roman"/>
              <w:sz w:val="24"/>
              <w:szCs w:val="24"/>
            </w:rPr>
            <w:delInstrText>HYPERLINK "</w:delInstrText>
          </w:r>
          <w:r w:rsidRPr="00DA634A" w:rsidDel="00206874">
            <w:rPr>
              <w:rFonts w:ascii="Times New Roman" w:eastAsia="Times New Roman" w:hAnsi="Times New Roman" w:cs="Times New Roman"/>
              <w:sz w:val="24"/>
              <w:szCs w:val="24"/>
            </w:rPr>
            <w:delInstrText>https://www.bts.gov/topics/airlines-and-airports/number-30-%E2%80%93-technical-directive-mishandled-baggage-effective-jan-1-2019</w:delInstrText>
          </w:r>
          <w:r w:rsidDel="00206874">
            <w:rPr>
              <w:rFonts w:ascii="Times New Roman" w:eastAsia="Times New Roman" w:hAnsi="Times New Roman" w:cs="Times New Roman"/>
              <w:sz w:val="24"/>
              <w:szCs w:val="24"/>
            </w:rPr>
            <w:delInstrText>"</w:delInstrText>
          </w:r>
          <w:r w:rsidDel="00206874">
            <w:rPr>
              <w:rFonts w:ascii="Times New Roman" w:eastAsia="Times New Roman" w:hAnsi="Times New Roman" w:cs="Times New Roman"/>
              <w:sz w:val="24"/>
              <w:szCs w:val="24"/>
            </w:rPr>
          </w:r>
          <w:r w:rsidDel="00206874">
            <w:rPr>
              <w:rFonts w:ascii="Times New Roman" w:eastAsia="Times New Roman" w:hAnsi="Times New Roman" w:cs="Times New Roman"/>
              <w:sz w:val="24"/>
              <w:szCs w:val="24"/>
            </w:rPr>
            <w:fldChar w:fldCharType="separate"/>
          </w:r>
          <w:r w:rsidRPr="005D5F4B" w:rsidDel="00206874">
            <w:rPr>
              <w:rStyle w:val="Hyperlink"/>
              <w:rFonts w:ascii="Times New Roman" w:eastAsia="Times New Roman" w:hAnsi="Times New Roman" w:cs="Times New Roman"/>
              <w:sz w:val="24"/>
              <w:szCs w:val="24"/>
            </w:rPr>
            <w:delText>https://www.bts.gov/topics/airlines-and-airports/number-30-%E2%80%93-technical-directive-mishandled-baggage-effective-jan-1-2019</w:delText>
          </w:r>
          <w:r w:rsidDel="00206874">
            <w:rPr>
              <w:rFonts w:ascii="Times New Roman" w:eastAsia="Times New Roman" w:hAnsi="Times New Roman" w:cs="Times New Roman"/>
              <w:sz w:val="24"/>
              <w:szCs w:val="24"/>
            </w:rPr>
            <w:fldChar w:fldCharType="end"/>
          </w:r>
        </w:del>
      </w:ins>
    </w:p>
    <w:p w14:paraId="62953241" w14:textId="660C1988" w:rsidR="00FB3E06" w:rsidRPr="00FA5F02" w:rsidDel="00206874" w:rsidRDefault="00FA5F02" w:rsidP="00206874">
      <w:pPr>
        <w:pStyle w:val="NormalWeb"/>
        <w:spacing w:before="0" w:beforeAutospacing="0" w:after="0" w:afterAutospacing="0" w:line="480" w:lineRule="auto"/>
        <w:ind w:left="720" w:hanging="720"/>
        <w:rPr>
          <w:del w:id="2175" w:author="Author"/>
        </w:rPr>
      </w:pPr>
      <w:ins w:id="2176" w:author="Author">
        <w:del w:id="2177" w:author="Author">
          <w:r w:rsidRPr="00FA5F02" w:rsidDel="00206874">
            <w:delText>Wrediningsih, A. P., Sugito, Prahutama, A., &amp; Hakim, A. R. (2019). Non-Poisson queueing model's identification (Case study: AKAP and AKDP bus on the West Lines bus service of Tirtonadi Surakarta). Journal of Physics. Conference Series, 1217(1), 12102. 10.1088/1742-6596/1217/1/012102</w:delText>
          </w:r>
        </w:del>
      </w:ins>
    </w:p>
    <w:p w14:paraId="6CC6221E" w14:textId="793C623A" w:rsidR="00865408" w:rsidRPr="00CF3CE2" w:rsidDel="00206874" w:rsidRDefault="00865408" w:rsidP="00206874">
      <w:pPr>
        <w:ind w:left="720" w:hanging="720"/>
        <w:rPr>
          <w:ins w:id="2178" w:author="Author"/>
          <w:del w:id="2179" w:author="Author"/>
        </w:rPr>
      </w:pPr>
    </w:p>
    <w:p w14:paraId="0FDAF0BB" w14:textId="0191E77A" w:rsidR="00FB3E06" w:rsidDel="00206874" w:rsidRDefault="00FB3E06" w:rsidP="00206874">
      <w:pPr>
        <w:pStyle w:val="NormalWeb"/>
        <w:spacing w:before="0" w:beforeAutospacing="0" w:after="0" w:afterAutospacing="0" w:line="480" w:lineRule="auto"/>
        <w:ind w:left="720" w:hanging="720"/>
        <w:rPr>
          <w:ins w:id="2180" w:author="Author"/>
          <w:del w:id="2181" w:author="Author"/>
        </w:rPr>
      </w:pPr>
    </w:p>
    <w:p w14:paraId="1ED77627" w14:textId="1290C395" w:rsidR="004E0DE9" w:rsidDel="00206874" w:rsidRDefault="004E0DE9" w:rsidP="00206874">
      <w:pPr>
        <w:pStyle w:val="NormalWeb"/>
        <w:spacing w:before="0" w:beforeAutospacing="0" w:after="0" w:afterAutospacing="0" w:line="480" w:lineRule="auto"/>
        <w:ind w:left="720" w:hanging="720"/>
        <w:rPr>
          <w:ins w:id="2182" w:author="Author"/>
          <w:del w:id="2183" w:author="Author"/>
        </w:rPr>
      </w:pPr>
      <w:ins w:id="2184" w:author="Author">
        <w:del w:id="2185" w:author="Author">
          <w:r w:rsidDel="00206874">
            <w:delText xml:space="preserve">Wang, T. W., &amp; Pham, Y. T. H. (2020). An application of cluster analysis method to determine Vietnam Airlines’ ground handling service quality benchmarks. </w:delText>
          </w:r>
          <w:r w:rsidDel="00206874">
            <w:rPr>
              <w:i/>
              <w:iCs/>
            </w:rPr>
            <w:delText>Journal of Advanced Transportation</w:delText>
          </w:r>
          <w:r w:rsidDel="00206874">
            <w:delText xml:space="preserve">, </w:delText>
          </w:r>
          <w:r w:rsidDel="00206874">
            <w:rPr>
              <w:i/>
              <w:iCs/>
            </w:rPr>
            <w:delText>2020</w:delText>
          </w:r>
          <w:r w:rsidDel="00206874">
            <w:delText xml:space="preserve">, 1–13. </w:delText>
          </w:r>
          <w:r w:rsidDel="00206874">
            <w:fldChar w:fldCharType="begin"/>
          </w:r>
          <w:r w:rsidDel="00206874">
            <w:delInstrText>HYPERLINK "https://doi.org/10.1155/2020/4156298"</w:delInstrText>
          </w:r>
          <w:r w:rsidDel="00206874">
            <w:fldChar w:fldCharType="separate"/>
          </w:r>
          <w:r w:rsidRPr="00694CC8" w:rsidDel="00206874">
            <w:rPr>
              <w:rStyle w:val="Hyperlink"/>
            </w:rPr>
            <w:delText>https://doi.org/10.1155/2020/4156298</w:delText>
          </w:r>
          <w:r w:rsidDel="00206874">
            <w:fldChar w:fldCharType="end"/>
          </w:r>
        </w:del>
      </w:ins>
    </w:p>
    <w:p w14:paraId="3A3FE7A7" w14:textId="56ABE978" w:rsidR="004E0DE9" w:rsidRPr="00DA634A" w:rsidDel="00206874" w:rsidRDefault="004E0DE9">
      <w:pPr>
        <w:pStyle w:val="NormalWeb"/>
        <w:spacing w:before="0" w:beforeAutospacing="0" w:after="0" w:afterAutospacing="0" w:line="480" w:lineRule="auto"/>
        <w:ind w:left="720" w:hanging="720"/>
        <w:rPr>
          <w:ins w:id="2186" w:author="Author"/>
          <w:del w:id="2187" w:author="Author"/>
        </w:rPr>
        <w:pPrChange w:id="2188" w:author="Author">
          <w:pPr>
            <w:ind w:firstLine="0"/>
          </w:pPr>
        </w:pPrChange>
      </w:pPr>
    </w:p>
    <w:p w14:paraId="40A6BA59" w14:textId="533BE432" w:rsidR="004E0DE9" w:rsidDel="00206874" w:rsidRDefault="004E0DE9" w:rsidP="00206874">
      <w:pPr>
        <w:pStyle w:val="NormalWeb"/>
        <w:spacing w:before="0" w:beforeAutospacing="0" w:after="0" w:afterAutospacing="0" w:line="480" w:lineRule="auto"/>
        <w:ind w:left="720" w:hanging="720"/>
        <w:rPr>
          <w:ins w:id="2189" w:author="Author"/>
          <w:del w:id="2190" w:author="Author"/>
        </w:rPr>
      </w:pPr>
      <w:ins w:id="2191" w:author="Author">
        <w:del w:id="2192" w:author="Author">
          <w:r w:rsidDel="00206874">
            <w:delText xml:space="preserve">Wang, X. (2022). Measures for airlines to reduce airport congestion fees: Scheme design and performance assessment. </w:delText>
          </w:r>
          <w:r w:rsidDel="00206874">
            <w:rPr>
              <w:i/>
              <w:iCs/>
            </w:rPr>
            <w:delText>Mathematical Problems in Engineering</w:delText>
          </w:r>
          <w:r w:rsidDel="00206874">
            <w:delText xml:space="preserve">, </w:delText>
          </w:r>
          <w:r w:rsidDel="00206874">
            <w:rPr>
              <w:i/>
              <w:iCs/>
            </w:rPr>
            <w:delText>2022</w:delText>
          </w:r>
          <w:r w:rsidDel="00206874">
            <w:delText xml:space="preserve">, 1–12. </w:delText>
          </w:r>
          <w:r w:rsidDel="00206874">
            <w:fldChar w:fldCharType="begin"/>
          </w:r>
          <w:r w:rsidDel="00206874">
            <w:delInstrText>HYPERLINK "https://doi.org/10.1155/2022/5235813"</w:delInstrText>
          </w:r>
          <w:r w:rsidDel="00206874">
            <w:fldChar w:fldCharType="separate"/>
          </w:r>
          <w:r w:rsidRPr="00694CC8" w:rsidDel="00206874">
            <w:rPr>
              <w:rStyle w:val="Hyperlink"/>
            </w:rPr>
            <w:delText>https://doi.org/10.1155/2022/5235813</w:delText>
          </w:r>
          <w:r w:rsidDel="00206874">
            <w:fldChar w:fldCharType="end"/>
          </w:r>
        </w:del>
      </w:ins>
    </w:p>
    <w:p w14:paraId="4957990F" w14:textId="35BFEBA3" w:rsidR="00E344C1" w:rsidDel="00206874" w:rsidRDefault="00E344C1" w:rsidP="00206874">
      <w:pPr>
        <w:pStyle w:val="NormalWeb"/>
        <w:spacing w:before="0" w:beforeAutospacing="0" w:after="0" w:afterAutospacing="0" w:line="480" w:lineRule="auto"/>
        <w:ind w:left="720" w:hanging="720"/>
        <w:rPr>
          <w:ins w:id="2193" w:author="Author"/>
          <w:del w:id="2194" w:author="Author"/>
        </w:rPr>
      </w:pPr>
      <w:ins w:id="2195" w:author="Author">
        <w:del w:id="2196" w:author="Author">
          <w:r w:rsidDel="00206874">
            <w:delText xml:space="preserve">Wang, Z., Liang, M., &amp; Delahaye, D. (2020). Automated data-driven prediction on aircraft Estimated Time of Arrival. </w:delText>
          </w:r>
          <w:r w:rsidDel="00206874">
            <w:rPr>
              <w:i/>
              <w:iCs/>
            </w:rPr>
            <w:delText>Journal of Air Transport Management</w:delText>
          </w:r>
          <w:r w:rsidDel="00206874">
            <w:delText xml:space="preserve">, </w:delText>
          </w:r>
          <w:r w:rsidDel="00206874">
            <w:rPr>
              <w:i/>
              <w:iCs/>
            </w:rPr>
            <w:delText>88</w:delText>
          </w:r>
          <w:r w:rsidDel="00206874">
            <w:delText xml:space="preserve">, 101840. </w:delText>
          </w:r>
          <w:r w:rsidDel="00206874">
            <w:fldChar w:fldCharType="begin"/>
          </w:r>
          <w:r w:rsidDel="00206874">
            <w:delInstrText>HYPERLINK "https://doi.org/10.1016/j.jairtraman.2020.101840"</w:delInstrText>
          </w:r>
          <w:r w:rsidDel="00206874">
            <w:fldChar w:fldCharType="separate"/>
          </w:r>
          <w:r w:rsidRPr="00A1359F" w:rsidDel="00206874">
            <w:rPr>
              <w:rStyle w:val="Hyperlink"/>
            </w:rPr>
            <w:delText>https://doi.org/10.1016/j.jairtraman.2020.101840</w:delText>
          </w:r>
          <w:r w:rsidDel="00206874">
            <w:fldChar w:fldCharType="end"/>
          </w:r>
        </w:del>
      </w:ins>
    </w:p>
    <w:p w14:paraId="2C131BFB" w14:textId="152F3AB9" w:rsidR="000F1AB2" w:rsidRPr="00DA634A" w:rsidDel="00206874" w:rsidRDefault="000F1AB2" w:rsidP="00206874">
      <w:pPr>
        <w:ind w:left="720" w:hanging="720"/>
        <w:rPr>
          <w:ins w:id="2197" w:author="Author"/>
          <w:del w:id="2198" w:author="Author"/>
          <w:rFonts w:ascii="Times New Roman" w:eastAsia="Times New Roman" w:hAnsi="Times New Roman" w:cs="Times New Roman"/>
          <w:sz w:val="24"/>
          <w:szCs w:val="24"/>
        </w:rPr>
      </w:pPr>
      <w:ins w:id="2199" w:author="Author">
        <w:del w:id="2200" w:author="Author">
          <w:r w:rsidRPr="00DA634A" w:rsidDel="00206874">
            <w:rPr>
              <w:rFonts w:ascii="Times New Roman" w:eastAsia="Times New Roman" w:hAnsi="Times New Roman" w:cs="Times New Roman"/>
              <w:sz w:val="24"/>
              <w:szCs w:val="24"/>
            </w:rPr>
            <w:delText xml:space="preserve">Wikipedia contributors. (2023). American Airlines. Wikipedia. </w:delText>
          </w:r>
          <w:r w:rsidRPr="00910A8A" w:rsidDel="00206874">
            <w:fldChar w:fldCharType="begin"/>
          </w:r>
          <w:r w:rsidDel="00206874">
            <w:delInstrText>HYPERLINK "https://en.wikipedia.org/wiki/American_Airlines%20"</w:delInstrText>
          </w:r>
          <w:r w:rsidRPr="00910A8A" w:rsidDel="00206874">
            <w:fldChar w:fldCharType="separate"/>
          </w:r>
          <w:r w:rsidRPr="00910A8A" w:rsidDel="00206874">
            <w:rPr>
              <w:rStyle w:val="Hyperlink"/>
              <w:rFonts w:ascii="Times New Roman" w:eastAsia="Times New Roman" w:hAnsi="Times New Roman" w:cs="Times New Roman"/>
              <w:sz w:val="24"/>
              <w:szCs w:val="24"/>
            </w:rPr>
            <w:delText>https://en.wikipedia.org/wiki/American_Airlines</w:delText>
          </w:r>
          <w:r w:rsidRPr="00910A8A" w:rsidDel="00206874">
            <w:rPr>
              <w:rStyle w:val="Hyperlink"/>
              <w:rFonts w:ascii="Times New Roman" w:eastAsia="Times New Roman" w:hAnsi="Times New Roman" w:cs="Times New Roman"/>
              <w:sz w:val="24"/>
              <w:szCs w:val="24"/>
            </w:rPr>
            <w:fldChar w:fldCharType="end"/>
          </w:r>
          <w:r w:rsidRPr="00DA634A" w:rsidDel="00206874">
            <w:rPr>
              <w:rFonts w:ascii="Times New Roman" w:eastAsia="Times New Roman" w:hAnsi="Times New Roman" w:cs="Times New Roman"/>
              <w:sz w:val="24"/>
              <w:szCs w:val="24"/>
            </w:rPr>
            <w:delText xml:space="preserve"> </w:delText>
          </w:r>
        </w:del>
      </w:ins>
    </w:p>
    <w:p w14:paraId="5747C983" w14:textId="4FEC7936" w:rsidR="004E0DE9" w:rsidDel="00206874" w:rsidRDefault="004E0DE9">
      <w:pPr>
        <w:ind w:firstLine="0"/>
        <w:rPr>
          <w:ins w:id="2201" w:author="Author"/>
          <w:del w:id="2202" w:author="Author"/>
          <w:rFonts w:ascii="Times New Roman" w:eastAsia="Times New Roman" w:hAnsi="Times New Roman" w:cs="Times New Roman"/>
          <w:b/>
          <w:bCs/>
          <w:sz w:val="24"/>
          <w:szCs w:val="24"/>
        </w:rPr>
        <w:pPrChange w:id="2203" w:author="Author">
          <w:pPr/>
        </w:pPrChange>
      </w:pPr>
    </w:p>
    <w:p w14:paraId="780A96FB" w14:textId="3DF2FAB0" w:rsidR="004E0DE9" w:rsidDel="00206874" w:rsidRDefault="004E0DE9">
      <w:pPr>
        <w:ind w:firstLine="0"/>
        <w:rPr>
          <w:ins w:id="2204" w:author="Author"/>
          <w:del w:id="2205" w:author="Author"/>
          <w:rFonts w:ascii="Times New Roman" w:eastAsia="Times New Roman" w:hAnsi="Times New Roman" w:cs="Times New Roman"/>
          <w:b/>
          <w:bCs/>
          <w:sz w:val="24"/>
          <w:szCs w:val="24"/>
        </w:rPr>
        <w:pPrChange w:id="2206" w:author="Author">
          <w:pPr/>
        </w:pPrChange>
      </w:pPr>
    </w:p>
    <w:p w14:paraId="17AB3E7B" w14:textId="26A4BF7C" w:rsidR="004E0DE9" w:rsidRPr="00CF3CE2" w:rsidDel="00206874" w:rsidRDefault="004E0DE9">
      <w:pPr>
        <w:ind w:left="720" w:hanging="720"/>
        <w:rPr>
          <w:ins w:id="2207" w:author="Author"/>
          <w:del w:id="2208" w:author="Author"/>
        </w:rPr>
        <w:pPrChange w:id="2209" w:author="Author">
          <w:pPr>
            <w:ind w:firstLine="0"/>
          </w:pPr>
        </w:pPrChange>
      </w:pPr>
      <w:ins w:id="2210" w:author="Author">
        <w:del w:id="2211" w:author="Author">
          <w:r w:rsidRPr="387164FA" w:rsidDel="00206874">
            <w:rPr>
              <w:rFonts w:ascii="Times New Roman" w:eastAsia="Times New Roman" w:hAnsi="Times New Roman" w:cs="Times New Roman"/>
              <w:sz w:val="24"/>
              <w:szCs w:val="24"/>
            </w:rPr>
            <w:delText xml:space="preserve">Rezaei, J., Kothadiya, O., Tavasszy, L., &amp; Kroesen, M. (2018, June 1). </w:delText>
          </w:r>
          <w:r w:rsidRPr="387164FA" w:rsidDel="00206874">
            <w:rPr>
              <w:rFonts w:ascii="Times New Roman" w:eastAsia="Times New Roman" w:hAnsi="Times New Roman" w:cs="Times New Roman"/>
              <w:i/>
              <w:iCs/>
              <w:sz w:val="24"/>
              <w:szCs w:val="24"/>
            </w:rPr>
            <w:delText>Quality assessment of airline baggage handling systems using SERVQUAL and BWM</w:delText>
          </w:r>
          <w:r w:rsidRPr="387164FA" w:rsidDel="00206874">
            <w:rPr>
              <w:rFonts w:ascii="Times New Roman" w:eastAsia="Times New Roman" w:hAnsi="Times New Roman" w:cs="Times New Roman"/>
              <w:sz w:val="24"/>
              <w:szCs w:val="24"/>
            </w:rPr>
            <w:delText xml:space="preserve">. Tourism Management; Elsevier BV. </w:delText>
          </w:r>
          <w:r w:rsidDel="00206874">
            <w:fldChar w:fldCharType="begin"/>
          </w:r>
          <w:r w:rsidDel="00206874">
            <w:delInstrText>HYPERLINK "https://doi.org/10.1016/j.tourman.2017.11.009" \h</w:delInstrText>
          </w:r>
          <w:r w:rsidDel="00206874">
            <w:fldChar w:fldCharType="separate"/>
          </w:r>
          <w:r w:rsidRPr="387164FA" w:rsidDel="00206874">
            <w:rPr>
              <w:rStyle w:val="Hyperlink"/>
              <w:rFonts w:ascii="Times New Roman" w:eastAsia="Times New Roman" w:hAnsi="Times New Roman" w:cs="Times New Roman"/>
              <w:color w:val="0563C1"/>
              <w:sz w:val="24"/>
              <w:szCs w:val="24"/>
            </w:rPr>
            <w:delText>https://doi.org/10.1016/j.tourman.2017.11.009</w:delText>
          </w:r>
          <w:r w:rsidDel="00206874">
            <w:rPr>
              <w:rStyle w:val="Hyperlink"/>
              <w:rFonts w:ascii="Times New Roman" w:eastAsia="Times New Roman" w:hAnsi="Times New Roman" w:cs="Times New Roman"/>
              <w:color w:val="0563C1"/>
              <w:sz w:val="24"/>
              <w:szCs w:val="24"/>
            </w:rPr>
            <w:fldChar w:fldCharType="end"/>
          </w:r>
        </w:del>
      </w:ins>
    </w:p>
    <w:p w14:paraId="1F88A5D7" w14:textId="704B79F4" w:rsidR="004E0DE9" w:rsidRPr="00CF3CE2" w:rsidDel="00206874" w:rsidRDefault="004E0DE9" w:rsidP="00206874">
      <w:pPr>
        <w:rPr>
          <w:ins w:id="2212" w:author="Author"/>
          <w:del w:id="2213" w:author="Author"/>
        </w:rPr>
      </w:pPr>
    </w:p>
    <w:p w14:paraId="584EE293" w14:textId="7F59C17D" w:rsidR="004E0DE9" w:rsidDel="00206874" w:rsidRDefault="004E0DE9">
      <w:pPr>
        <w:ind w:left="720" w:hanging="720"/>
        <w:rPr>
          <w:ins w:id="2214" w:author="Author"/>
          <w:del w:id="2215" w:author="Author"/>
        </w:rPr>
        <w:pPrChange w:id="2216" w:author="Author">
          <w:pPr>
            <w:ind w:firstLine="0"/>
          </w:pPr>
        </w:pPrChange>
      </w:pPr>
      <w:ins w:id="2217" w:author="Author">
        <w:del w:id="2218" w:author="Author">
          <w:r w:rsidRPr="387164FA" w:rsidDel="00206874">
            <w:rPr>
              <w:rFonts w:ascii="Times New Roman" w:eastAsia="Times New Roman" w:hAnsi="Times New Roman" w:cs="Times New Roman"/>
              <w:b/>
              <w:bCs/>
              <w:sz w:val="24"/>
              <w:szCs w:val="24"/>
            </w:rPr>
            <w:delText>On load balancing strategies for baggage screening at airports</w:delText>
          </w:r>
        </w:del>
      </w:ins>
    </w:p>
    <w:p w14:paraId="65570774" w14:textId="6073ECF0" w:rsidR="004E0DE9" w:rsidDel="00206874" w:rsidRDefault="004E0DE9">
      <w:pPr>
        <w:ind w:left="720" w:hanging="720"/>
        <w:rPr>
          <w:ins w:id="2219" w:author="Author"/>
          <w:del w:id="2220" w:author="Author"/>
        </w:rPr>
        <w:pPrChange w:id="2221" w:author="Author">
          <w:pPr>
            <w:ind w:firstLine="0"/>
          </w:pPr>
        </w:pPrChange>
      </w:pPr>
      <w:ins w:id="2222" w:author="Author">
        <w:del w:id="2223" w:author="Author">
          <w:r w:rsidRPr="387164FA" w:rsidDel="00206874">
            <w:rPr>
              <w:rFonts w:ascii="Times New Roman" w:eastAsia="Times New Roman" w:hAnsi="Times New Roman" w:cs="Times New Roman"/>
              <w:sz w:val="24"/>
              <w:szCs w:val="24"/>
            </w:rPr>
            <w:delText>The efficiency of the screening subsystem is the focus of this paper's examination of load balancing policies for an airport baggage handling system. The paper offers a join-shortest-queue (JSQ) policy that may be used in conjunction with round-robin (RR) and first-available (FA) policies. It does this using discrete-event simulations. The outcomes of the simulation demonstrate that RR-JSQ can enhance the efficiency of the system.</w:delText>
          </w:r>
        </w:del>
      </w:ins>
    </w:p>
    <w:p w14:paraId="56C5D61D" w14:textId="05BA1E97" w:rsidR="004E0DE9" w:rsidDel="00206874" w:rsidRDefault="004E0DE9">
      <w:pPr>
        <w:ind w:left="720" w:hanging="720"/>
        <w:rPr>
          <w:ins w:id="2224" w:author="Author"/>
          <w:del w:id="2225" w:author="Author"/>
        </w:rPr>
        <w:pPrChange w:id="2226" w:author="Author">
          <w:pPr/>
        </w:pPrChange>
      </w:pPr>
      <w:ins w:id="2227" w:author="Author">
        <w:del w:id="2228" w:author="Author">
          <w:r w:rsidRPr="387164FA" w:rsidDel="00206874">
            <w:rPr>
              <w:rFonts w:ascii="Times New Roman" w:eastAsia="Times New Roman" w:hAnsi="Times New Roman" w:cs="Times New Roman"/>
              <w:sz w:val="24"/>
              <w:szCs w:val="24"/>
            </w:rPr>
            <w:delText>An airport's baggage handling system (BHS) is a logistical device that automatically moves passenger bags from one location to another. It entails activities including registration, transportation, screening, locating, classifying, and early storage. Conveyors, trays, and carts are just a few of the logistical tools that BHS uses. Individual bag speed control is made possible by destination-coded vehicles (DCVs), a recent technological innovation. BHS is composed of baggage processing flow-based subsystems, such as screening equipment and loading robots. Systems with cascading queues may result in delays problems.</w:delText>
          </w:r>
        </w:del>
      </w:ins>
    </w:p>
    <w:p w14:paraId="7EB402BA" w14:textId="7E89423A" w:rsidR="004E0DE9" w:rsidDel="00206874" w:rsidRDefault="004E0DE9">
      <w:pPr>
        <w:ind w:left="720" w:hanging="720"/>
        <w:rPr>
          <w:ins w:id="2229" w:author="Author"/>
          <w:del w:id="2230" w:author="Author"/>
        </w:rPr>
        <w:pPrChange w:id="2231" w:author="Author">
          <w:pPr/>
        </w:pPrChange>
      </w:pPr>
      <w:ins w:id="2232" w:author="Author">
        <w:del w:id="2233" w:author="Author">
          <w:r w:rsidRPr="387164FA" w:rsidDel="00206874">
            <w:rPr>
              <w:rFonts w:ascii="Times New Roman" w:eastAsia="Times New Roman" w:hAnsi="Times New Roman" w:cs="Times New Roman"/>
              <w:sz w:val="24"/>
              <w:szCs w:val="24"/>
            </w:rPr>
            <w:delText xml:space="preserve">This study offers three contributions. </w:delText>
          </w:r>
        </w:del>
      </w:ins>
    </w:p>
    <w:p w14:paraId="5AD9A4DC" w14:textId="3565315F" w:rsidR="004E0DE9" w:rsidDel="00206874" w:rsidRDefault="004E0DE9">
      <w:pPr>
        <w:pStyle w:val="ListParagraph"/>
        <w:numPr>
          <w:ilvl w:val="0"/>
          <w:numId w:val="17"/>
        </w:numPr>
        <w:spacing w:line="259" w:lineRule="auto"/>
        <w:ind w:hanging="720"/>
        <w:rPr>
          <w:ins w:id="2234" w:author="Author"/>
          <w:del w:id="2235" w:author="Author"/>
          <w:rFonts w:ascii="Calibri" w:eastAsia="Calibri" w:hAnsi="Calibri" w:cs="Calibri"/>
        </w:rPr>
        <w:pPrChange w:id="2236" w:author="Author">
          <w:pPr>
            <w:pStyle w:val="ListParagraph"/>
            <w:numPr>
              <w:numId w:val="17"/>
            </w:numPr>
            <w:spacing w:line="259" w:lineRule="auto"/>
            <w:ind w:hanging="360"/>
          </w:pPr>
        </w:pPrChange>
      </w:pPr>
      <w:ins w:id="2237" w:author="Author">
        <w:del w:id="2238" w:author="Author">
          <w:r w:rsidRPr="387164FA" w:rsidDel="00206874">
            <w:rPr>
              <w:rFonts w:ascii="Calibri" w:eastAsia="Calibri" w:hAnsi="Calibri" w:cs="Calibri"/>
            </w:rPr>
            <w:delText>The first examination of the load balancing approach utilised in baggage screening systems at airports is presented in this paper. In addition to the current RR and FA policies, the JSQ policy is introduced.</w:delText>
          </w:r>
        </w:del>
      </w:ins>
    </w:p>
    <w:p w14:paraId="6A967F89" w14:textId="28B3726E" w:rsidR="004E0DE9" w:rsidDel="00206874" w:rsidRDefault="004E0DE9">
      <w:pPr>
        <w:pStyle w:val="ListParagraph"/>
        <w:numPr>
          <w:ilvl w:val="0"/>
          <w:numId w:val="17"/>
        </w:numPr>
        <w:spacing w:line="259" w:lineRule="auto"/>
        <w:ind w:hanging="720"/>
        <w:rPr>
          <w:ins w:id="2239" w:author="Author"/>
          <w:del w:id="2240" w:author="Author"/>
          <w:rFonts w:ascii="Calibri" w:eastAsia="Calibri" w:hAnsi="Calibri" w:cs="Calibri"/>
        </w:rPr>
        <w:pPrChange w:id="2241" w:author="Author">
          <w:pPr>
            <w:pStyle w:val="ListParagraph"/>
            <w:numPr>
              <w:numId w:val="17"/>
            </w:numPr>
            <w:spacing w:line="259" w:lineRule="auto"/>
            <w:ind w:hanging="360"/>
          </w:pPr>
        </w:pPrChange>
      </w:pPr>
      <w:ins w:id="2242" w:author="Author">
        <w:del w:id="2243" w:author="Author">
          <w:r w:rsidRPr="387164FA" w:rsidDel="00206874">
            <w:rPr>
              <w:rFonts w:ascii="Calibri" w:eastAsia="Calibri" w:hAnsi="Calibri" w:cs="Calibri"/>
            </w:rPr>
            <w:delText xml:space="preserve">Second, a platform for simulation is provided to confirm the efficacy of the load balancing solutions. This platform is simple to set up and adaptable to the terminal's actual system settings. </w:delText>
          </w:r>
        </w:del>
      </w:ins>
    </w:p>
    <w:p w14:paraId="2AA78F06" w14:textId="7EE528E7" w:rsidR="004E0DE9" w:rsidDel="00206874" w:rsidRDefault="004E0DE9">
      <w:pPr>
        <w:pStyle w:val="ListParagraph"/>
        <w:numPr>
          <w:ilvl w:val="0"/>
          <w:numId w:val="17"/>
        </w:numPr>
        <w:spacing w:line="259" w:lineRule="auto"/>
        <w:ind w:hanging="720"/>
        <w:rPr>
          <w:ins w:id="2244" w:author="Author"/>
          <w:del w:id="2245" w:author="Author"/>
          <w:rFonts w:ascii="Calibri" w:eastAsia="Calibri" w:hAnsi="Calibri" w:cs="Calibri"/>
        </w:rPr>
        <w:pPrChange w:id="2246" w:author="Author">
          <w:pPr>
            <w:pStyle w:val="ListParagraph"/>
            <w:numPr>
              <w:numId w:val="17"/>
            </w:numPr>
            <w:spacing w:line="259" w:lineRule="auto"/>
            <w:ind w:hanging="360"/>
          </w:pPr>
        </w:pPrChange>
      </w:pPr>
      <w:ins w:id="2247" w:author="Author">
        <w:del w:id="2248" w:author="Author">
          <w:r w:rsidRPr="387164FA" w:rsidDel="00206874">
            <w:rPr>
              <w:rFonts w:ascii="Calibri" w:eastAsia="Calibri" w:hAnsi="Calibri" w:cs="Calibri"/>
            </w:rPr>
            <w:delText>Third, the simulation study shows that a hybrid RR-JSQ load balancing technique that combines the benefits of both the RR and the JSQ can significantly increase overall screening performance.</w:delText>
          </w:r>
        </w:del>
      </w:ins>
    </w:p>
    <w:p w14:paraId="7926B45D" w14:textId="349F8C83" w:rsidR="004E0DE9" w:rsidDel="00206874" w:rsidRDefault="004E0DE9">
      <w:pPr>
        <w:ind w:left="720" w:hanging="720"/>
        <w:rPr>
          <w:ins w:id="2249" w:author="Author"/>
          <w:del w:id="2250" w:author="Author"/>
        </w:rPr>
        <w:pPrChange w:id="2251" w:author="Author">
          <w:pPr/>
        </w:pPrChange>
      </w:pPr>
      <w:ins w:id="2252" w:author="Author">
        <w:del w:id="2253" w:author="Author">
          <w:r w:rsidRPr="387164FA" w:rsidDel="00206874">
            <w:rPr>
              <w:rFonts w:ascii="Times New Roman" w:eastAsia="Times New Roman" w:hAnsi="Times New Roman" w:cs="Times New Roman"/>
              <w:b/>
              <w:bCs/>
              <w:sz w:val="24"/>
              <w:szCs w:val="24"/>
            </w:rPr>
            <w:delText>Conclusion:</w:delText>
          </w:r>
        </w:del>
      </w:ins>
    </w:p>
    <w:p w14:paraId="5CE25629" w14:textId="56897190" w:rsidR="004E0DE9" w:rsidDel="00206874" w:rsidRDefault="004E0DE9">
      <w:pPr>
        <w:ind w:left="720" w:hanging="720"/>
        <w:rPr>
          <w:ins w:id="2254" w:author="Author"/>
          <w:del w:id="2255" w:author="Author"/>
        </w:rPr>
        <w:pPrChange w:id="2256" w:author="Author">
          <w:pPr/>
        </w:pPrChange>
      </w:pPr>
      <w:ins w:id="2257" w:author="Author">
        <w:del w:id="2258" w:author="Author">
          <w:r w:rsidRPr="387164FA" w:rsidDel="00206874">
            <w:rPr>
              <w:rFonts w:ascii="Times New Roman" w:eastAsia="Times New Roman" w:hAnsi="Times New Roman" w:cs="Times New Roman"/>
              <w:sz w:val="24"/>
              <w:szCs w:val="24"/>
            </w:rPr>
            <w:delText>Prior to loading into the aircraft, security screening of all passenger luggage entering a BHS is required. The effectiveness of the screening subsystem is significantly influenced by the load balancing policy. The RR, FA, and JSQ load balancing strategies, as well as a potential combination of the RR-FA (current widespread practise) and RR-JSQ, were all examined in this study</w:delText>
          </w:r>
          <w:r w:rsidDel="00206874">
            <w:rPr>
              <w:rFonts w:ascii="Times New Roman" w:eastAsia="Times New Roman" w:hAnsi="Times New Roman" w:cs="Times New Roman"/>
              <w:sz w:val="24"/>
              <w:szCs w:val="24"/>
            </w:rPr>
            <w:delText xml:space="preserve"> (</w:delText>
          </w:r>
          <w:r w:rsidRPr="387164FA" w:rsidDel="00206874">
            <w:rPr>
              <w:rFonts w:ascii="Times New Roman" w:eastAsia="Times New Roman" w:hAnsi="Times New Roman" w:cs="Times New Roman"/>
              <w:sz w:val="24"/>
              <w:szCs w:val="24"/>
            </w:rPr>
            <w:delText>Wu, X., &amp; Xie, L. 2017, July 1).</w:delText>
          </w:r>
        </w:del>
      </w:ins>
    </w:p>
    <w:p w14:paraId="72103ED4" w14:textId="4D5BEC09" w:rsidR="004E0DE9" w:rsidDel="00206874" w:rsidRDefault="004E0DE9">
      <w:pPr>
        <w:ind w:left="720" w:hanging="720"/>
        <w:rPr>
          <w:ins w:id="2259" w:author="Author"/>
          <w:del w:id="2260" w:author="Author"/>
        </w:rPr>
        <w:pPrChange w:id="2261" w:author="Author">
          <w:pPr/>
        </w:pPrChange>
      </w:pPr>
      <w:ins w:id="2262" w:author="Author">
        <w:del w:id="2263" w:author="Author">
          <w:r w:rsidRPr="387164FA" w:rsidDel="00206874">
            <w:rPr>
              <w:rFonts w:ascii="Times New Roman" w:eastAsia="Times New Roman" w:hAnsi="Times New Roman" w:cs="Times New Roman"/>
              <w:b/>
              <w:bCs/>
              <w:sz w:val="24"/>
              <w:szCs w:val="24"/>
            </w:rPr>
            <w:delText>Citation:</w:delText>
          </w:r>
        </w:del>
      </w:ins>
    </w:p>
    <w:p w14:paraId="74474658" w14:textId="39C2B542" w:rsidR="004E0DE9" w:rsidDel="00206874" w:rsidRDefault="004E0DE9">
      <w:pPr>
        <w:ind w:left="720" w:hanging="720"/>
        <w:rPr>
          <w:ins w:id="2264" w:author="Author"/>
          <w:del w:id="2265" w:author="Author"/>
        </w:rPr>
        <w:pPrChange w:id="2266" w:author="Author">
          <w:pPr/>
        </w:pPrChange>
      </w:pPr>
      <w:ins w:id="2267" w:author="Author">
        <w:del w:id="2268" w:author="Author">
          <w:r w:rsidRPr="387164FA" w:rsidDel="00206874">
            <w:rPr>
              <w:rFonts w:ascii="Times New Roman" w:eastAsia="Times New Roman" w:hAnsi="Times New Roman" w:cs="Times New Roman"/>
              <w:sz w:val="24"/>
              <w:szCs w:val="24"/>
            </w:rPr>
            <w:delText xml:space="preserve">Wu, X., &amp; Xie, L. (2017, July 1). </w:delText>
          </w:r>
          <w:r w:rsidRPr="387164FA" w:rsidDel="00206874">
            <w:rPr>
              <w:rFonts w:ascii="Times New Roman" w:eastAsia="Times New Roman" w:hAnsi="Times New Roman" w:cs="Times New Roman"/>
              <w:i/>
              <w:iCs/>
              <w:sz w:val="24"/>
              <w:szCs w:val="24"/>
            </w:rPr>
            <w:delText>On load balancing strategies for baggage screening at airports</w:delText>
          </w:r>
          <w:r w:rsidRPr="387164FA" w:rsidDel="00206874">
            <w:rPr>
              <w:rFonts w:ascii="Times New Roman" w:eastAsia="Times New Roman" w:hAnsi="Times New Roman" w:cs="Times New Roman"/>
              <w:sz w:val="24"/>
              <w:szCs w:val="24"/>
            </w:rPr>
            <w:delText xml:space="preserve">. Journal of Air Transport Management; Elsevier BV. </w:delText>
          </w:r>
          <w:r w:rsidDel="00206874">
            <w:fldChar w:fldCharType="begin"/>
          </w:r>
          <w:r w:rsidDel="00206874">
            <w:delInstrText>HYPERLINK "https://doi.org/10.1016/j.jairtraman.2017.02.009" \h</w:delInstrText>
          </w:r>
          <w:r w:rsidDel="00206874">
            <w:fldChar w:fldCharType="separate"/>
          </w:r>
          <w:r w:rsidRPr="387164FA" w:rsidDel="00206874">
            <w:rPr>
              <w:rStyle w:val="Hyperlink"/>
              <w:rFonts w:ascii="Times New Roman" w:eastAsia="Times New Roman" w:hAnsi="Times New Roman" w:cs="Times New Roman"/>
              <w:color w:val="0563C1"/>
              <w:sz w:val="24"/>
              <w:szCs w:val="24"/>
            </w:rPr>
            <w:delText>https://doi.org/10.1016/j.jairtraman.2017.02.009</w:delText>
          </w:r>
          <w:r w:rsidDel="00206874">
            <w:rPr>
              <w:rStyle w:val="Hyperlink"/>
              <w:rFonts w:ascii="Times New Roman" w:eastAsia="Times New Roman" w:hAnsi="Times New Roman" w:cs="Times New Roman"/>
              <w:color w:val="0563C1"/>
              <w:sz w:val="24"/>
              <w:szCs w:val="24"/>
            </w:rPr>
            <w:fldChar w:fldCharType="end"/>
          </w:r>
        </w:del>
      </w:ins>
    </w:p>
    <w:p w14:paraId="6D629D92" w14:textId="7DB06E1A" w:rsidR="004E0DE9" w:rsidDel="00206874" w:rsidRDefault="004E0DE9" w:rsidP="00206874">
      <w:pPr>
        <w:pStyle w:val="NormalWeb"/>
        <w:spacing w:before="0" w:beforeAutospacing="0" w:after="0" w:afterAutospacing="0" w:line="480" w:lineRule="auto"/>
        <w:ind w:left="720" w:hanging="720"/>
        <w:rPr>
          <w:ins w:id="2269" w:author="Author"/>
          <w:del w:id="2270" w:author="Author"/>
        </w:rPr>
      </w:pPr>
    </w:p>
    <w:p w14:paraId="7B43D0C3" w14:textId="207F006A" w:rsidR="004E0DE9" w:rsidDel="00206874" w:rsidRDefault="004E0DE9" w:rsidP="00206874">
      <w:pPr>
        <w:pStyle w:val="NormalWeb"/>
        <w:ind w:left="720" w:hanging="720"/>
        <w:rPr>
          <w:ins w:id="2271" w:author="Author"/>
          <w:del w:id="2272" w:author="Author"/>
        </w:rPr>
      </w:pPr>
      <w:ins w:id="2273" w:author="Author">
        <w:del w:id="2274" w:author="Author">
          <w:r w:rsidDel="00206874">
            <w:delText>The paper develops a model for strategic customer arrivals to a queueing system that offers priority service levels. Customers select both their arrival time and the priority level to join, trading off the cost of waiting before service begins vs. the cost of obtaining higher priority service. The key findings are:</w:delText>
          </w:r>
        </w:del>
      </w:ins>
    </w:p>
    <w:p w14:paraId="73ACCA3D" w14:textId="433F9CE1" w:rsidR="004E0DE9" w:rsidDel="00206874" w:rsidRDefault="004E0DE9" w:rsidP="00206874">
      <w:pPr>
        <w:pStyle w:val="NormalWeb"/>
        <w:ind w:left="720" w:hanging="720"/>
        <w:rPr>
          <w:ins w:id="2275" w:author="Author"/>
          <w:del w:id="2276" w:author="Author"/>
        </w:rPr>
      </w:pPr>
    </w:p>
    <w:p w14:paraId="46D77AAC" w14:textId="71B8DC40" w:rsidR="004E0DE9" w:rsidDel="00206874" w:rsidRDefault="004E0DE9" w:rsidP="00206874">
      <w:pPr>
        <w:pStyle w:val="NormalWeb"/>
        <w:ind w:left="720" w:hanging="720"/>
        <w:rPr>
          <w:ins w:id="2277" w:author="Author"/>
          <w:del w:id="2278" w:author="Author"/>
        </w:rPr>
      </w:pPr>
      <w:ins w:id="2279" w:author="Author">
        <w:del w:id="2280" w:author="Author">
          <w:r w:rsidDel="00206874">
            <w:delText xml:space="preserve">- When customers only select arrival time to a single FCFS queue, there exists a unique Nash equilibrium arrival profile where higher type customers arrive later. </w:delText>
          </w:r>
        </w:del>
      </w:ins>
    </w:p>
    <w:p w14:paraId="538A03B5" w14:textId="5BE66B40" w:rsidR="004E0DE9" w:rsidDel="00206874" w:rsidRDefault="004E0DE9" w:rsidP="00206874">
      <w:pPr>
        <w:pStyle w:val="NormalWeb"/>
        <w:ind w:left="720" w:hanging="720"/>
        <w:rPr>
          <w:ins w:id="2281" w:author="Author"/>
          <w:del w:id="2282" w:author="Author"/>
        </w:rPr>
      </w:pPr>
    </w:p>
    <w:p w14:paraId="70BD0DD1" w14:textId="6192CC44" w:rsidR="004E0DE9" w:rsidDel="00206874" w:rsidRDefault="004E0DE9" w:rsidP="00206874">
      <w:pPr>
        <w:pStyle w:val="NormalWeb"/>
        <w:ind w:left="720" w:hanging="720"/>
        <w:rPr>
          <w:ins w:id="2283" w:author="Author"/>
          <w:del w:id="2284" w:author="Author"/>
        </w:rPr>
      </w:pPr>
      <w:ins w:id="2285" w:author="Author">
        <w:del w:id="2286" w:author="Author">
          <w:r w:rsidDel="00206874">
            <w:delText xml:space="preserve">- With multiple priority queues, there is again a unique Nash equilibrium. Customers segment into intervals and all customers in an interval join the same priority queue. The thresholds separating customer types are derived. </w:delText>
          </w:r>
        </w:del>
      </w:ins>
    </w:p>
    <w:p w14:paraId="1FC80DAE" w14:textId="57B33B5F" w:rsidR="004E0DE9" w:rsidDel="00206874" w:rsidRDefault="004E0DE9" w:rsidP="00206874">
      <w:pPr>
        <w:pStyle w:val="NormalWeb"/>
        <w:ind w:left="720" w:hanging="720"/>
        <w:rPr>
          <w:ins w:id="2287" w:author="Author"/>
          <w:del w:id="2288" w:author="Author"/>
        </w:rPr>
      </w:pPr>
    </w:p>
    <w:p w14:paraId="58C17E56" w14:textId="6039ACAF" w:rsidR="004E0DE9" w:rsidDel="00206874" w:rsidRDefault="004E0DE9" w:rsidP="00206874">
      <w:pPr>
        <w:pStyle w:val="NormalWeb"/>
        <w:ind w:left="720" w:hanging="720"/>
        <w:rPr>
          <w:ins w:id="2289" w:author="Author"/>
          <w:del w:id="2290" w:author="Author"/>
        </w:rPr>
      </w:pPr>
      <w:ins w:id="2291" w:author="Author">
        <w:del w:id="2292" w:author="Author">
          <w:r w:rsidDel="00206874">
            <w:delText xml:space="preserve">- The service provider can optimize revenue by pricing priority levels. Numerically, most of the maximum revenue can be extracted with just 2-3 priority queues due to the "quantization" effect. </w:delText>
          </w:r>
        </w:del>
      </w:ins>
    </w:p>
    <w:p w14:paraId="121896F1" w14:textId="1FA293C3" w:rsidR="004E0DE9" w:rsidDel="00206874" w:rsidRDefault="004E0DE9" w:rsidP="00206874">
      <w:pPr>
        <w:pStyle w:val="NormalWeb"/>
        <w:ind w:left="720" w:hanging="720"/>
        <w:rPr>
          <w:ins w:id="2293" w:author="Author"/>
          <w:del w:id="2294" w:author="Author"/>
        </w:rPr>
      </w:pPr>
    </w:p>
    <w:p w14:paraId="54634C07" w14:textId="600D046E" w:rsidR="004E0DE9" w:rsidDel="00206874" w:rsidRDefault="004E0DE9" w:rsidP="00206874">
      <w:pPr>
        <w:pStyle w:val="NormalWeb"/>
        <w:ind w:left="720" w:hanging="720"/>
        <w:rPr>
          <w:ins w:id="2295" w:author="Author"/>
          <w:del w:id="2296" w:author="Author"/>
        </w:rPr>
      </w:pPr>
      <w:ins w:id="2297" w:author="Author">
        <w:del w:id="2298" w:author="Author">
          <w:r w:rsidDel="00206874">
            <w:delText>- Strategic customer behavior leads to arrivals that are delayed compared to the single queue system, since higher priority queues provide incentive to wait less.</w:delText>
          </w:r>
        </w:del>
      </w:ins>
    </w:p>
    <w:p w14:paraId="00689664" w14:textId="6E6FD5A3" w:rsidR="004E0DE9" w:rsidDel="00206874" w:rsidRDefault="004E0DE9" w:rsidP="00206874">
      <w:pPr>
        <w:pStyle w:val="NormalWeb"/>
        <w:ind w:left="720" w:hanging="720"/>
        <w:rPr>
          <w:ins w:id="2299" w:author="Author"/>
          <w:del w:id="2300" w:author="Author"/>
        </w:rPr>
      </w:pPr>
    </w:p>
    <w:p w14:paraId="475E38BE" w14:textId="332E765D" w:rsidR="004E0DE9" w:rsidDel="00206874" w:rsidRDefault="004E0DE9" w:rsidP="00206874">
      <w:pPr>
        <w:pStyle w:val="NormalWeb"/>
        <w:spacing w:before="0" w:beforeAutospacing="0" w:after="0" w:afterAutospacing="0" w:line="480" w:lineRule="auto"/>
        <w:ind w:left="720" w:hanging="720"/>
        <w:rPr>
          <w:ins w:id="2301" w:author="Author"/>
          <w:del w:id="2302" w:author="Author"/>
        </w:rPr>
      </w:pPr>
      <w:ins w:id="2303" w:author="Author">
        <w:del w:id="2304" w:author="Author">
          <w:r w:rsidDel="00206874">
            <w:delText>The model provides useful insights into operations of priority queueing systems like airline boarding. Strategic customer choices lead to self-organization into priority classes. The numerical results suggest that a few priority levels extract most of the revenue benefits. Limitations are the stylized model with simplified cost functions. Extensions could consider more general cost functions and incorporate psychology and bounded rationality in decision making. Overall, it's an interesting model that yields economic and operational insights into designing priority queueing systems (Talak et al., 2019b).</w:delText>
          </w:r>
        </w:del>
      </w:ins>
    </w:p>
    <w:p w14:paraId="04B3B6A2" w14:textId="5AAD428F" w:rsidR="004E0DE9" w:rsidDel="00206874" w:rsidRDefault="004E0DE9" w:rsidP="00206874">
      <w:pPr>
        <w:pStyle w:val="NormalWeb"/>
        <w:spacing w:before="0" w:beforeAutospacing="0" w:after="0" w:afterAutospacing="0" w:line="480" w:lineRule="auto"/>
        <w:ind w:left="720" w:hanging="720"/>
        <w:rPr>
          <w:ins w:id="2305" w:author="Author"/>
          <w:del w:id="2306" w:author="Author"/>
        </w:rPr>
      </w:pPr>
      <w:ins w:id="2307" w:author="Author">
        <w:del w:id="2308" w:author="Author">
          <w:r w:rsidDel="00206874">
            <w:delText xml:space="preserve">Talak, R., Manjunath, D., &amp; Proutière, A. (2019b). Strategic arrivals to queues offering priority service. </w:delText>
          </w:r>
          <w:r w:rsidDel="00206874">
            <w:rPr>
              <w:i/>
              <w:iCs/>
            </w:rPr>
            <w:delText>Queueing Systems</w:delText>
          </w:r>
          <w:r w:rsidDel="00206874">
            <w:delText xml:space="preserve">, </w:delText>
          </w:r>
          <w:r w:rsidDel="00206874">
            <w:rPr>
              <w:i/>
              <w:iCs/>
            </w:rPr>
            <w:delText>92</w:delText>
          </w:r>
          <w:r w:rsidDel="00206874">
            <w:delText xml:space="preserve">(1–2), 103–130. </w:delText>
          </w:r>
          <w:r w:rsidDel="00206874">
            <w:fldChar w:fldCharType="begin"/>
          </w:r>
          <w:r w:rsidDel="00206874">
            <w:delInstrText>HYPERLINK "https://doi.org/10.1007/s11134-019-09604-3"</w:delInstrText>
          </w:r>
          <w:r w:rsidDel="00206874">
            <w:fldChar w:fldCharType="separate"/>
          </w:r>
          <w:r w:rsidRPr="00A1359F" w:rsidDel="00206874">
            <w:rPr>
              <w:rStyle w:val="Hyperlink"/>
            </w:rPr>
            <w:delText>https://doi.org/10.1007/s11134-019-09604-3</w:delText>
          </w:r>
          <w:r w:rsidDel="00206874">
            <w:fldChar w:fldCharType="end"/>
          </w:r>
        </w:del>
      </w:ins>
    </w:p>
    <w:p w14:paraId="7D720C09" w14:textId="43DF3FEA" w:rsidR="004E0DE9" w:rsidDel="00206874" w:rsidRDefault="004E0DE9" w:rsidP="00206874">
      <w:pPr>
        <w:pStyle w:val="NormalWeb"/>
        <w:spacing w:before="0" w:beforeAutospacing="0" w:after="0" w:afterAutospacing="0" w:line="480" w:lineRule="auto"/>
        <w:ind w:left="720" w:hanging="720"/>
        <w:rPr>
          <w:ins w:id="2309" w:author="Author"/>
          <w:del w:id="2310" w:author="Author"/>
        </w:rPr>
      </w:pPr>
    </w:p>
    <w:p w14:paraId="1B44B566" w14:textId="3686FF36" w:rsidR="004E0DE9" w:rsidDel="00206874" w:rsidRDefault="004E0DE9" w:rsidP="00206874">
      <w:pPr>
        <w:pStyle w:val="NormalWeb"/>
        <w:ind w:left="720" w:hanging="720"/>
        <w:rPr>
          <w:ins w:id="2311" w:author="Author"/>
          <w:del w:id="2312" w:author="Author"/>
        </w:rPr>
      </w:pPr>
      <w:ins w:id="2313" w:author="Author">
        <w:del w:id="2314" w:author="Author">
          <w:r w:rsidDel="00206874">
            <w:delText>Here is a brief review of the paper "Optimal Assignment of Airport Baggage Unloading Zones to Outgoing Flights":</w:delText>
          </w:r>
        </w:del>
      </w:ins>
    </w:p>
    <w:p w14:paraId="35EFD4E9" w14:textId="73F97F79" w:rsidR="004E0DE9" w:rsidDel="00206874" w:rsidRDefault="004E0DE9" w:rsidP="00206874">
      <w:pPr>
        <w:pStyle w:val="NormalWeb"/>
        <w:ind w:left="720" w:hanging="720"/>
        <w:rPr>
          <w:ins w:id="2315" w:author="Author"/>
          <w:del w:id="2316" w:author="Author"/>
        </w:rPr>
      </w:pPr>
    </w:p>
    <w:p w14:paraId="4CC7B3BA" w14:textId="16ABAC81" w:rsidR="004E0DE9" w:rsidDel="00206874" w:rsidRDefault="004E0DE9" w:rsidP="00206874">
      <w:pPr>
        <w:pStyle w:val="NormalWeb"/>
        <w:ind w:left="720" w:hanging="720"/>
        <w:rPr>
          <w:ins w:id="2317" w:author="Author"/>
          <w:del w:id="2318" w:author="Author"/>
        </w:rPr>
      </w:pPr>
      <w:ins w:id="2319" w:author="Author">
        <w:del w:id="2320" w:author="Author">
          <w:r w:rsidDel="00206874">
            <w:delText>Key Points:</w:delText>
          </w:r>
        </w:del>
      </w:ins>
    </w:p>
    <w:p w14:paraId="2446D28B" w14:textId="530590DA" w:rsidR="004E0DE9" w:rsidDel="00206874" w:rsidRDefault="004E0DE9" w:rsidP="00206874">
      <w:pPr>
        <w:pStyle w:val="NormalWeb"/>
        <w:ind w:left="720" w:hanging="720"/>
        <w:rPr>
          <w:ins w:id="2321" w:author="Author"/>
          <w:del w:id="2322" w:author="Author"/>
        </w:rPr>
      </w:pPr>
    </w:p>
    <w:p w14:paraId="4C07EE85" w14:textId="132A1B2A" w:rsidR="004E0DE9" w:rsidDel="00206874" w:rsidRDefault="004E0DE9" w:rsidP="00206874">
      <w:pPr>
        <w:pStyle w:val="NormalWeb"/>
        <w:ind w:left="720" w:hanging="720"/>
        <w:rPr>
          <w:ins w:id="2323" w:author="Author"/>
          <w:del w:id="2324" w:author="Author"/>
        </w:rPr>
      </w:pPr>
      <w:ins w:id="2325" w:author="Author">
        <w:del w:id="2326" w:author="Author">
          <w:r w:rsidDel="00206874">
            <w:delText xml:space="preserve">- Proposes a stochastic optimization model for assigning baggage unloading zones (chutes) to outgoing flights at an airport. </w:delText>
          </w:r>
        </w:del>
      </w:ins>
    </w:p>
    <w:p w14:paraId="67563DDB" w14:textId="5160D96C" w:rsidR="004E0DE9" w:rsidDel="00206874" w:rsidRDefault="004E0DE9" w:rsidP="00206874">
      <w:pPr>
        <w:pStyle w:val="NormalWeb"/>
        <w:ind w:left="720" w:hanging="720"/>
        <w:rPr>
          <w:ins w:id="2327" w:author="Author"/>
          <w:del w:id="2328" w:author="Author"/>
        </w:rPr>
      </w:pPr>
    </w:p>
    <w:p w14:paraId="728FD6B8" w14:textId="10E6686E" w:rsidR="004E0DE9" w:rsidDel="00206874" w:rsidRDefault="004E0DE9" w:rsidP="00206874">
      <w:pPr>
        <w:pStyle w:val="NormalWeb"/>
        <w:ind w:left="720" w:hanging="720"/>
        <w:rPr>
          <w:ins w:id="2329" w:author="Author"/>
          <w:del w:id="2330" w:author="Author"/>
        </w:rPr>
      </w:pPr>
      <w:ins w:id="2331" w:author="Author">
        <w:del w:id="2332" w:author="Author">
          <w:r w:rsidDel="00206874">
            <w:delText xml:space="preserve">- Uncertainty in flight departure times, baggage volumes, and handling times are captured through scenarios. </w:delText>
          </w:r>
        </w:del>
      </w:ins>
    </w:p>
    <w:p w14:paraId="132D3AB8" w14:textId="7240FFE7" w:rsidR="004E0DE9" w:rsidDel="00206874" w:rsidRDefault="004E0DE9" w:rsidP="00206874">
      <w:pPr>
        <w:pStyle w:val="NormalWeb"/>
        <w:ind w:left="720" w:hanging="720"/>
        <w:rPr>
          <w:ins w:id="2333" w:author="Author"/>
          <w:del w:id="2334" w:author="Author"/>
        </w:rPr>
      </w:pPr>
    </w:p>
    <w:p w14:paraId="493271A5" w14:textId="78C3D791" w:rsidR="004E0DE9" w:rsidDel="00206874" w:rsidRDefault="004E0DE9" w:rsidP="00206874">
      <w:pPr>
        <w:pStyle w:val="NormalWeb"/>
        <w:ind w:left="720" w:hanging="720"/>
        <w:rPr>
          <w:ins w:id="2335" w:author="Author"/>
          <w:del w:id="2336" w:author="Author"/>
        </w:rPr>
      </w:pPr>
      <w:ins w:id="2337" w:author="Author">
        <w:del w:id="2338" w:author="Author">
          <w:r w:rsidDel="00206874">
            <w:delText>- Objective is to minimize expected total assignment costs across scenarios. Costs include handling workload, airline preferences, overlap if multiple flights assigned to one chute.</w:delText>
          </w:r>
        </w:del>
      </w:ins>
    </w:p>
    <w:p w14:paraId="2F3EA7C0" w14:textId="0C31DBE0" w:rsidR="004E0DE9" w:rsidDel="00206874" w:rsidRDefault="004E0DE9" w:rsidP="00206874">
      <w:pPr>
        <w:pStyle w:val="NormalWeb"/>
        <w:ind w:left="720" w:hanging="720"/>
        <w:rPr>
          <w:ins w:id="2339" w:author="Author"/>
          <w:del w:id="2340" w:author="Author"/>
        </w:rPr>
      </w:pPr>
    </w:p>
    <w:p w14:paraId="11B63E4E" w14:textId="21BF8EA9" w:rsidR="004E0DE9" w:rsidDel="00206874" w:rsidRDefault="004E0DE9" w:rsidP="00206874">
      <w:pPr>
        <w:pStyle w:val="NormalWeb"/>
        <w:ind w:left="720" w:hanging="720"/>
        <w:rPr>
          <w:ins w:id="2341" w:author="Author"/>
          <w:del w:id="2342" w:author="Author"/>
        </w:rPr>
      </w:pPr>
      <w:ins w:id="2343" w:author="Author">
        <w:del w:id="2344" w:author="Author">
          <w:r w:rsidDel="00206874">
            <w:delText xml:space="preserve">- Model incorporates practical constraints like consistent assignment of flights on different days and overlap penalties.  </w:delText>
          </w:r>
        </w:del>
      </w:ins>
    </w:p>
    <w:p w14:paraId="1780E9BD" w14:textId="4CD0AB42" w:rsidR="004E0DE9" w:rsidDel="00206874" w:rsidRDefault="004E0DE9" w:rsidP="00206874">
      <w:pPr>
        <w:pStyle w:val="NormalWeb"/>
        <w:ind w:left="720" w:hanging="720"/>
        <w:rPr>
          <w:ins w:id="2345" w:author="Author"/>
          <w:del w:id="2346" w:author="Author"/>
        </w:rPr>
      </w:pPr>
    </w:p>
    <w:p w14:paraId="4793C25D" w14:textId="09D7AAF7" w:rsidR="004E0DE9" w:rsidDel="00206874" w:rsidRDefault="004E0DE9" w:rsidP="00206874">
      <w:pPr>
        <w:pStyle w:val="NormalWeb"/>
        <w:ind w:left="720" w:hanging="720"/>
        <w:rPr>
          <w:ins w:id="2347" w:author="Author"/>
          <w:del w:id="2348" w:author="Author"/>
        </w:rPr>
      </w:pPr>
      <w:ins w:id="2349" w:author="Author">
        <w:del w:id="2350" w:author="Author">
          <w:r w:rsidDel="00206874">
            <w:delText>- Implemented case study on major Asian airport with around 850 flights per week. Compared optimal solution to heuristic rules like LIFO.</w:delText>
          </w:r>
        </w:del>
      </w:ins>
    </w:p>
    <w:p w14:paraId="0A94474D" w14:textId="31C6807A" w:rsidR="004E0DE9" w:rsidDel="00206874" w:rsidRDefault="004E0DE9" w:rsidP="00206874">
      <w:pPr>
        <w:pStyle w:val="NormalWeb"/>
        <w:ind w:left="720" w:hanging="720"/>
        <w:rPr>
          <w:ins w:id="2351" w:author="Author"/>
          <w:del w:id="2352" w:author="Author"/>
        </w:rPr>
      </w:pPr>
    </w:p>
    <w:p w14:paraId="757FFC75" w14:textId="325EF7E2" w:rsidR="004E0DE9" w:rsidDel="00206874" w:rsidRDefault="004E0DE9" w:rsidP="00206874">
      <w:pPr>
        <w:pStyle w:val="NormalWeb"/>
        <w:ind w:left="720" w:hanging="720"/>
        <w:rPr>
          <w:ins w:id="2353" w:author="Author"/>
          <w:del w:id="2354" w:author="Author"/>
        </w:rPr>
      </w:pPr>
      <w:ins w:id="2355" w:author="Author">
        <w:del w:id="2356" w:author="Author">
          <w:r w:rsidDel="00206874">
            <w:delText>- Optimal stochastic solution reduces costs by 23-27% versus heuristic policies and deterministic solution. Just 2-3 priority levels extract most revenue benefits.</w:delText>
          </w:r>
        </w:del>
      </w:ins>
    </w:p>
    <w:p w14:paraId="4A050A24" w14:textId="0058654F" w:rsidR="004E0DE9" w:rsidDel="00206874" w:rsidRDefault="004E0DE9" w:rsidP="00206874">
      <w:pPr>
        <w:pStyle w:val="NormalWeb"/>
        <w:ind w:left="720" w:hanging="720"/>
        <w:rPr>
          <w:ins w:id="2357" w:author="Author"/>
          <w:del w:id="2358" w:author="Author"/>
        </w:rPr>
      </w:pPr>
    </w:p>
    <w:p w14:paraId="3E62E7D0" w14:textId="78E270FE" w:rsidR="004E0DE9" w:rsidDel="00206874" w:rsidRDefault="004E0DE9" w:rsidP="00206874">
      <w:pPr>
        <w:pStyle w:val="NormalWeb"/>
        <w:ind w:left="720" w:hanging="720"/>
        <w:rPr>
          <w:ins w:id="2359" w:author="Author"/>
          <w:del w:id="2360" w:author="Author"/>
        </w:rPr>
      </w:pPr>
      <w:ins w:id="2361" w:author="Author">
        <w:del w:id="2362" w:author="Author">
          <w:r w:rsidDel="00206874">
            <w:delText>Strengths:</w:delText>
          </w:r>
        </w:del>
      </w:ins>
    </w:p>
    <w:p w14:paraId="7363DD24" w14:textId="2215CBCB" w:rsidR="004E0DE9" w:rsidDel="00206874" w:rsidRDefault="004E0DE9" w:rsidP="00206874">
      <w:pPr>
        <w:pStyle w:val="NormalWeb"/>
        <w:ind w:left="720" w:hanging="720"/>
        <w:rPr>
          <w:ins w:id="2363" w:author="Author"/>
          <w:del w:id="2364" w:author="Author"/>
        </w:rPr>
      </w:pPr>
    </w:p>
    <w:p w14:paraId="5927B253" w14:textId="3096F3E5" w:rsidR="004E0DE9" w:rsidDel="00206874" w:rsidRDefault="004E0DE9" w:rsidP="00206874">
      <w:pPr>
        <w:pStyle w:val="NormalWeb"/>
        <w:ind w:left="720" w:hanging="720"/>
        <w:rPr>
          <w:ins w:id="2365" w:author="Author"/>
          <w:del w:id="2366" w:author="Author"/>
        </w:rPr>
      </w:pPr>
      <w:ins w:id="2367" w:author="Author">
        <w:del w:id="2368" w:author="Author">
          <w:r w:rsidDel="00206874">
            <w:delText>- Rigorously integrates uncertainty into airport operations model using stochastic optimization. Demonstrates significant benefits.</w:delText>
          </w:r>
        </w:del>
      </w:ins>
    </w:p>
    <w:p w14:paraId="62F10AEB" w14:textId="2A177062" w:rsidR="004E0DE9" w:rsidDel="00206874" w:rsidRDefault="004E0DE9" w:rsidP="00206874">
      <w:pPr>
        <w:pStyle w:val="NormalWeb"/>
        <w:ind w:left="720" w:hanging="720"/>
        <w:rPr>
          <w:ins w:id="2369" w:author="Author"/>
          <w:del w:id="2370" w:author="Author"/>
        </w:rPr>
      </w:pPr>
    </w:p>
    <w:p w14:paraId="543CC15F" w14:textId="7357E38F" w:rsidR="004E0DE9" w:rsidDel="00206874" w:rsidRDefault="004E0DE9" w:rsidP="00206874">
      <w:pPr>
        <w:pStyle w:val="NormalWeb"/>
        <w:ind w:left="720" w:hanging="720"/>
        <w:rPr>
          <w:ins w:id="2371" w:author="Author"/>
          <w:del w:id="2372" w:author="Author"/>
        </w:rPr>
      </w:pPr>
      <w:ins w:id="2373" w:author="Author">
        <w:del w:id="2374" w:author="Author">
          <w:r w:rsidDel="00206874">
            <w:delText>- Able to solve large real-world problem instances optimally despite complexity.</w:delText>
          </w:r>
        </w:del>
      </w:ins>
    </w:p>
    <w:p w14:paraId="39D337D9" w14:textId="0DC1D14D" w:rsidR="004E0DE9" w:rsidDel="00206874" w:rsidRDefault="004E0DE9" w:rsidP="00206874">
      <w:pPr>
        <w:pStyle w:val="NormalWeb"/>
        <w:ind w:left="720" w:hanging="720"/>
        <w:rPr>
          <w:ins w:id="2375" w:author="Author"/>
          <w:del w:id="2376" w:author="Author"/>
        </w:rPr>
      </w:pPr>
    </w:p>
    <w:p w14:paraId="77124D9B" w14:textId="3BAFFB69" w:rsidR="004E0DE9" w:rsidDel="00206874" w:rsidRDefault="004E0DE9" w:rsidP="00206874">
      <w:pPr>
        <w:pStyle w:val="NormalWeb"/>
        <w:ind w:left="720" w:hanging="720"/>
        <w:rPr>
          <w:ins w:id="2377" w:author="Author"/>
          <w:del w:id="2378" w:author="Author"/>
        </w:rPr>
      </w:pPr>
      <w:ins w:id="2379" w:author="Author">
        <w:del w:id="2380" w:author="Author">
          <w:r w:rsidDel="00206874">
            <w:delText>- Captures important practical constraints like consistent flight assignments and overlap penalties.</w:delText>
          </w:r>
        </w:del>
      </w:ins>
    </w:p>
    <w:p w14:paraId="143821FB" w14:textId="694CC428" w:rsidR="004E0DE9" w:rsidDel="00206874" w:rsidRDefault="004E0DE9" w:rsidP="00206874">
      <w:pPr>
        <w:pStyle w:val="NormalWeb"/>
        <w:ind w:left="720" w:hanging="720"/>
        <w:rPr>
          <w:ins w:id="2381" w:author="Author"/>
          <w:del w:id="2382" w:author="Author"/>
        </w:rPr>
      </w:pPr>
    </w:p>
    <w:p w14:paraId="487C5899" w14:textId="5786B5EF" w:rsidR="004E0DE9" w:rsidDel="00206874" w:rsidRDefault="004E0DE9" w:rsidP="00206874">
      <w:pPr>
        <w:pStyle w:val="NormalWeb"/>
        <w:ind w:left="720" w:hanging="720"/>
        <w:rPr>
          <w:ins w:id="2383" w:author="Author"/>
          <w:del w:id="2384" w:author="Author"/>
        </w:rPr>
      </w:pPr>
      <w:ins w:id="2385" w:author="Author">
        <w:del w:id="2386" w:author="Author">
          <w:r w:rsidDel="00206874">
            <w:delText>- Quantifies cost savings from using optimization versus heuristic policies.</w:delText>
          </w:r>
        </w:del>
      </w:ins>
    </w:p>
    <w:p w14:paraId="655FCB2F" w14:textId="65FE824A" w:rsidR="004E0DE9" w:rsidDel="00206874" w:rsidRDefault="004E0DE9" w:rsidP="00206874">
      <w:pPr>
        <w:pStyle w:val="NormalWeb"/>
        <w:ind w:left="720" w:hanging="720"/>
        <w:rPr>
          <w:ins w:id="2387" w:author="Author"/>
          <w:del w:id="2388" w:author="Author"/>
        </w:rPr>
      </w:pPr>
    </w:p>
    <w:p w14:paraId="2702AF9B" w14:textId="7CFA8254" w:rsidR="004E0DE9" w:rsidDel="00206874" w:rsidRDefault="004E0DE9" w:rsidP="00206874">
      <w:pPr>
        <w:pStyle w:val="NormalWeb"/>
        <w:ind w:left="720" w:hanging="720"/>
        <w:rPr>
          <w:ins w:id="2389" w:author="Author"/>
          <w:del w:id="2390" w:author="Author"/>
        </w:rPr>
      </w:pPr>
      <w:ins w:id="2391" w:author="Author">
        <w:del w:id="2392" w:author="Author">
          <w:r w:rsidDel="00206874">
            <w:delText>Limitations:</w:delText>
          </w:r>
        </w:del>
      </w:ins>
    </w:p>
    <w:p w14:paraId="2D178582" w14:textId="3166C33B" w:rsidR="004E0DE9" w:rsidDel="00206874" w:rsidRDefault="004E0DE9" w:rsidP="00206874">
      <w:pPr>
        <w:pStyle w:val="NormalWeb"/>
        <w:ind w:left="720" w:hanging="720"/>
        <w:rPr>
          <w:ins w:id="2393" w:author="Author"/>
          <w:del w:id="2394" w:author="Author"/>
        </w:rPr>
      </w:pPr>
    </w:p>
    <w:p w14:paraId="7A69888A" w14:textId="4F6EB0E5" w:rsidR="004E0DE9" w:rsidDel="00206874" w:rsidRDefault="004E0DE9" w:rsidP="00206874">
      <w:pPr>
        <w:pStyle w:val="NormalWeb"/>
        <w:ind w:left="720" w:hanging="720"/>
        <w:rPr>
          <w:ins w:id="2395" w:author="Author"/>
          <w:del w:id="2396" w:author="Author"/>
        </w:rPr>
      </w:pPr>
      <w:ins w:id="2397" w:author="Author">
        <w:del w:id="2398" w:author="Author">
          <w:r w:rsidDel="00206874">
            <w:delText>- Only considers outbound baggage operations. Could extend model to inbound/transfer bags.</w:delText>
          </w:r>
        </w:del>
      </w:ins>
    </w:p>
    <w:p w14:paraId="3DA81ECD" w14:textId="64851496" w:rsidR="004E0DE9" w:rsidDel="00206874" w:rsidRDefault="004E0DE9" w:rsidP="00206874">
      <w:pPr>
        <w:pStyle w:val="NormalWeb"/>
        <w:ind w:left="720" w:hanging="720"/>
        <w:rPr>
          <w:ins w:id="2399" w:author="Author"/>
          <w:del w:id="2400" w:author="Author"/>
        </w:rPr>
      </w:pPr>
    </w:p>
    <w:p w14:paraId="75B2844C" w14:textId="4E9C1B8F" w:rsidR="004E0DE9" w:rsidDel="00206874" w:rsidRDefault="004E0DE9" w:rsidP="00206874">
      <w:pPr>
        <w:pStyle w:val="NormalWeb"/>
        <w:ind w:left="720" w:hanging="720"/>
        <w:rPr>
          <w:ins w:id="2401" w:author="Author"/>
          <w:del w:id="2402" w:author="Author"/>
        </w:rPr>
      </w:pPr>
      <w:ins w:id="2403" w:author="Author">
        <w:del w:id="2404" w:author="Author">
          <w:r w:rsidDel="00206874">
            <w:delText>- Assumes baggage handling has no breaks. Could add operational considerations.</w:delText>
          </w:r>
        </w:del>
      </w:ins>
    </w:p>
    <w:p w14:paraId="5C8A520A" w14:textId="55DA1151" w:rsidR="004E0DE9" w:rsidDel="00206874" w:rsidRDefault="004E0DE9" w:rsidP="00206874">
      <w:pPr>
        <w:pStyle w:val="NormalWeb"/>
        <w:ind w:left="720" w:hanging="720"/>
        <w:rPr>
          <w:ins w:id="2405" w:author="Author"/>
          <w:del w:id="2406" w:author="Author"/>
        </w:rPr>
      </w:pPr>
    </w:p>
    <w:p w14:paraId="417A4258" w14:textId="41856175" w:rsidR="004E0DE9" w:rsidDel="00206874" w:rsidRDefault="004E0DE9" w:rsidP="00206874">
      <w:pPr>
        <w:pStyle w:val="NormalWeb"/>
        <w:ind w:left="720" w:hanging="720"/>
        <w:rPr>
          <w:ins w:id="2407" w:author="Author"/>
          <w:del w:id="2408" w:author="Author"/>
        </w:rPr>
      </w:pPr>
      <w:ins w:id="2409" w:author="Author">
        <w:del w:id="2410" w:author="Author">
          <w:r w:rsidDel="00206874">
            <w:delText>- Focuses on cost metrics. Could also model service quality and passenger experience.</w:delText>
          </w:r>
        </w:del>
      </w:ins>
    </w:p>
    <w:p w14:paraId="0A4FF55A" w14:textId="34F89EBF" w:rsidR="004E0DE9" w:rsidDel="00206874" w:rsidRDefault="004E0DE9" w:rsidP="00206874">
      <w:pPr>
        <w:pStyle w:val="NormalWeb"/>
        <w:ind w:left="720" w:hanging="720"/>
        <w:rPr>
          <w:ins w:id="2411" w:author="Author"/>
          <w:del w:id="2412" w:author="Author"/>
        </w:rPr>
      </w:pPr>
    </w:p>
    <w:p w14:paraId="388426D5" w14:textId="09641298" w:rsidR="004E0DE9" w:rsidDel="00206874" w:rsidRDefault="004E0DE9" w:rsidP="00206874">
      <w:pPr>
        <w:pStyle w:val="NormalWeb"/>
        <w:spacing w:before="0" w:beforeAutospacing="0" w:after="0" w:afterAutospacing="0" w:line="480" w:lineRule="auto"/>
        <w:ind w:left="720" w:hanging="720"/>
        <w:rPr>
          <w:ins w:id="2413" w:author="Author"/>
          <w:del w:id="2414" w:author="Author"/>
        </w:rPr>
      </w:pPr>
      <w:ins w:id="2415" w:author="Author">
        <w:del w:id="2416" w:author="Author">
          <w:r w:rsidDel="00206874">
            <w:delText>Overall, this is a strong paper that provides an optimization model for a complex real-world airport operations problem. The stochastic modeling and computational results demonstrate the value of using optimization tools versus heuristics for this application. The model provides a valuable framework that could be extended to additional operational considerations in future work (Huang et al., 2016).</w:delText>
          </w:r>
        </w:del>
      </w:ins>
    </w:p>
    <w:p w14:paraId="40D28881" w14:textId="5F2A024C" w:rsidR="004E0DE9" w:rsidDel="00206874" w:rsidRDefault="004E0DE9" w:rsidP="00206874">
      <w:pPr>
        <w:pStyle w:val="NormalWeb"/>
        <w:spacing w:before="0" w:beforeAutospacing="0" w:after="0" w:afterAutospacing="0" w:line="480" w:lineRule="auto"/>
        <w:ind w:left="720" w:hanging="720"/>
        <w:rPr>
          <w:ins w:id="2417" w:author="Author"/>
          <w:del w:id="2418" w:author="Author"/>
        </w:rPr>
      </w:pPr>
    </w:p>
    <w:p w14:paraId="67CB8F82" w14:textId="69A6F679" w:rsidR="004E0DE9" w:rsidDel="00206874" w:rsidRDefault="004E0DE9" w:rsidP="00206874">
      <w:pPr>
        <w:pStyle w:val="NormalWeb"/>
        <w:spacing w:before="0" w:beforeAutospacing="0" w:after="0" w:afterAutospacing="0" w:line="480" w:lineRule="auto"/>
        <w:ind w:left="720" w:hanging="720"/>
        <w:rPr>
          <w:ins w:id="2419" w:author="Author"/>
          <w:del w:id="2420" w:author="Author"/>
        </w:rPr>
      </w:pPr>
    </w:p>
    <w:p w14:paraId="074D557B" w14:textId="6D4CD4B0" w:rsidR="004E0DE9" w:rsidDel="00206874" w:rsidRDefault="004E0DE9" w:rsidP="00206874">
      <w:pPr>
        <w:pStyle w:val="NormalWeb"/>
        <w:spacing w:before="0" w:beforeAutospacing="0" w:after="0" w:afterAutospacing="0" w:line="480" w:lineRule="auto"/>
        <w:ind w:left="720" w:hanging="720"/>
        <w:rPr>
          <w:ins w:id="2421" w:author="Author"/>
          <w:del w:id="2422" w:author="Author"/>
        </w:rPr>
      </w:pPr>
      <w:ins w:id="2423" w:author="Author">
        <w:del w:id="2424" w:author="Author">
          <w:r w:rsidDel="00206874">
            <w:delText xml:space="preserve">Huang, E., Mital, P., Goetschalckx, M., &amp; Wu, K. (2016). Optimal assignment of airport baggage unloading zones to outgoing flights. </w:delText>
          </w:r>
          <w:r w:rsidDel="00206874">
            <w:rPr>
              <w:i/>
              <w:iCs/>
            </w:rPr>
            <w:delText>Transportation Research Part E: Logistics and Transportation Review</w:delText>
          </w:r>
          <w:r w:rsidDel="00206874">
            <w:delText xml:space="preserve">, </w:delText>
          </w:r>
          <w:r w:rsidDel="00206874">
            <w:rPr>
              <w:i/>
              <w:iCs/>
            </w:rPr>
            <w:delText>94</w:delText>
          </w:r>
          <w:r w:rsidDel="00206874">
            <w:delText xml:space="preserve">, 110–122. </w:delText>
          </w:r>
          <w:r w:rsidDel="00206874">
            <w:fldChar w:fldCharType="begin"/>
          </w:r>
          <w:r w:rsidDel="00206874">
            <w:delInstrText>HYPERLINK "https://doi.org/10.1016/j.tre.2016.07.012"</w:delInstrText>
          </w:r>
          <w:r w:rsidDel="00206874">
            <w:fldChar w:fldCharType="separate"/>
          </w:r>
          <w:r w:rsidRPr="00A1359F" w:rsidDel="00206874">
            <w:rPr>
              <w:rStyle w:val="Hyperlink"/>
            </w:rPr>
            <w:delText>https://doi.org/10.1016/j.tre.2016.07.012</w:delText>
          </w:r>
          <w:r w:rsidDel="00206874">
            <w:fldChar w:fldCharType="end"/>
          </w:r>
        </w:del>
      </w:ins>
    </w:p>
    <w:p w14:paraId="3CD50EB3" w14:textId="054D919C" w:rsidR="004E0DE9" w:rsidDel="00206874" w:rsidRDefault="004E0DE9" w:rsidP="00206874">
      <w:pPr>
        <w:pStyle w:val="NormalWeb"/>
        <w:spacing w:before="0" w:beforeAutospacing="0" w:after="0" w:afterAutospacing="0" w:line="480" w:lineRule="auto"/>
        <w:ind w:left="720" w:hanging="720"/>
        <w:rPr>
          <w:ins w:id="2425" w:author="Author"/>
          <w:del w:id="2426" w:author="Author"/>
        </w:rPr>
      </w:pPr>
    </w:p>
    <w:p w14:paraId="54A1B9A6" w14:textId="6F153769" w:rsidR="004E0DE9" w:rsidDel="00206874" w:rsidRDefault="004E0DE9">
      <w:pPr>
        <w:pStyle w:val="NormalWeb"/>
        <w:spacing w:before="0" w:beforeAutospacing="0" w:after="0" w:afterAutospacing="0" w:line="480" w:lineRule="auto"/>
        <w:ind w:left="720" w:hanging="720"/>
        <w:rPr>
          <w:ins w:id="2427" w:author="Author"/>
          <w:del w:id="2428" w:author="Author"/>
        </w:rPr>
        <w:pPrChange w:id="2429" w:author="Author">
          <w:pPr>
            <w:pStyle w:val="NormalWeb"/>
            <w:spacing w:before="0" w:beforeAutospacing="0" w:after="0" w:afterAutospacing="0" w:line="480" w:lineRule="auto"/>
          </w:pPr>
        </w:pPrChange>
      </w:pPr>
      <w:ins w:id="2430" w:author="Author">
        <w:del w:id="2431" w:author="Author">
          <w:r w:rsidDel="00206874">
            <w:delText xml:space="preserve">Implementation of Vacuum lifting system to decrease the spinal load during baggage handling are one of the measures to streamline the baggage handling process. </w:delText>
          </w:r>
          <w:r w:rsidRPr="008B3731" w:rsidDel="00206874">
            <w:delText>On</w:delText>
          </w:r>
          <w:r w:rsidDel="00206874">
            <w:delText xml:space="preserve"> </w:delText>
          </w:r>
          <w:r w:rsidRPr="008B3731" w:rsidDel="00206874">
            <w:delText>average,</w:delText>
          </w:r>
          <w:r w:rsidDel="00206874">
            <w:delText xml:space="preserve"> </w:delText>
          </w:r>
          <w:r w:rsidRPr="008B3731" w:rsidDel="00206874">
            <w:delText>the</w:delText>
          </w:r>
          <w:r w:rsidDel="00206874">
            <w:delText xml:space="preserve"> </w:delText>
          </w:r>
          <w:r w:rsidRPr="008B3731" w:rsidDel="00206874">
            <w:delText>vacuum</w:delText>
          </w:r>
          <w:r w:rsidDel="00206874">
            <w:delText xml:space="preserve"> </w:delText>
          </w:r>
          <w:r w:rsidRPr="008B3731" w:rsidDel="00206874">
            <w:delText>lift</w:delText>
          </w:r>
          <w:r w:rsidDel="00206874">
            <w:delText xml:space="preserve"> </w:delText>
          </w:r>
          <w:r w:rsidRPr="008B3731" w:rsidDel="00206874">
            <w:delText>system</w:delText>
          </w:r>
          <w:r w:rsidDel="00206874">
            <w:delText xml:space="preserve"> </w:delText>
          </w:r>
          <w:r w:rsidRPr="008B3731" w:rsidDel="00206874">
            <w:delText>reduced</w:delText>
          </w:r>
          <w:r w:rsidDel="00206874">
            <w:delText xml:space="preserve"> </w:delText>
          </w:r>
          <w:r w:rsidRPr="008B3731" w:rsidDel="00206874">
            <w:delText>spinal</w:delText>
          </w:r>
          <w:r w:rsidDel="00206874">
            <w:delText xml:space="preserve"> </w:delText>
          </w:r>
          <w:r w:rsidRPr="008B3731" w:rsidDel="00206874">
            <w:delText>compressive</w:delText>
          </w:r>
          <w:r w:rsidDel="00206874">
            <w:delText xml:space="preserve"> </w:delText>
          </w:r>
          <w:r w:rsidRPr="008B3731" w:rsidDel="00206874">
            <w:delText>forces</w:delText>
          </w:r>
          <w:r w:rsidDel="00206874">
            <w:delText xml:space="preserve"> </w:delText>
          </w:r>
          <w:r w:rsidRPr="008B3731" w:rsidDel="00206874">
            <w:delText>on</w:delText>
          </w:r>
          <w:r w:rsidDel="00206874">
            <w:delText xml:space="preserve"> </w:delText>
          </w:r>
          <w:r w:rsidRPr="008B3731" w:rsidDel="00206874">
            <w:delText>the</w:delText>
          </w:r>
          <w:r w:rsidDel="00206874">
            <w:delText xml:space="preserve"> </w:delText>
          </w:r>
          <w:r w:rsidRPr="008B3731" w:rsidDel="00206874">
            <w:delText>lumbar</w:delText>
          </w:r>
          <w:r w:rsidDel="00206874">
            <w:delText xml:space="preserve"> </w:delText>
          </w:r>
          <w:r w:rsidRPr="008B3731" w:rsidDel="00206874">
            <w:delText>spine</w:delText>
          </w:r>
          <w:r w:rsidDel="00206874">
            <w:delText xml:space="preserve"> </w:delText>
          </w:r>
          <w:r w:rsidRPr="008B3731" w:rsidDel="00206874">
            <w:delText>by</w:delText>
          </w:r>
          <w:r w:rsidDel="00206874">
            <w:delText xml:space="preserve"> </w:delText>
          </w:r>
          <w:r w:rsidRPr="008B3731" w:rsidDel="00206874">
            <w:delText>39%</w:delText>
          </w:r>
          <w:r w:rsidDel="00206874">
            <w:delText xml:space="preserve"> </w:delText>
          </w:r>
          <w:r w:rsidRPr="008B3731" w:rsidDel="00206874">
            <w:delText>and</w:delText>
          </w:r>
          <w:r w:rsidDel="00206874">
            <w:delText xml:space="preserve"> </w:delText>
          </w:r>
          <w:r w:rsidRPr="008B3731" w:rsidDel="00206874">
            <w:delText>below</w:delText>
          </w:r>
          <w:r w:rsidDel="00206874">
            <w:delText xml:space="preserve"> </w:delText>
          </w:r>
          <w:r w:rsidRPr="008B3731" w:rsidDel="00206874">
            <w:delText>the</w:delText>
          </w:r>
          <w:r w:rsidDel="00206874">
            <w:delText xml:space="preserve"> </w:delText>
          </w:r>
          <w:r w:rsidRPr="008B3731" w:rsidDel="00206874">
            <w:delText>3400</w:delText>
          </w:r>
          <w:r w:rsidDel="00206874">
            <w:delText xml:space="preserve"> </w:delText>
          </w:r>
          <w:r w:rsidRPr="008B3731" w:rsidDel="00206874">
            <w:delText>N</w:delText>
          </w:r>
          <w:r w:rsidDel="00206874">
            <w:delText xml:space="preserve"> </w:delText>
          </w:r>
          <w:r w:rsidRPr="008B3731" w:rsidDel="00206874">
            <w:delText>damage</w:delText>
          </w:r>
          <w:r w:rsidDel="00206874">
            <w:delText xml:space="preserve"> </w:delText>
          </w:r>
          <w:r w:rsidRPr="008B3731" w:rsidDel="00206874">
            <w:delText>threshold</w:delText>
          </w:r>
          <w:r w:rsidDel="00206874">
            <w:delText xml:space="preserve"> (Lu et al., 2018).</w:delText>
          </w:r>
        </w:del>
      </w:ins>
    </w:p>
    <w:p w14:paraId="5B5C003A" w14:textId="55EC1091" w:rsidR="004E0DE9" w:rsidDel="00206874" w:rsidRDefault="004E0DE9" w:rsidP="00206874">
      <w:pPr>
        <w:pStyle w:val="NormalWeb"/>
        <w:spacing w:before="0" w:beforeAutospacing="0" w:after="0" w:afterAutospacing="0" w:line="480" w:lineRule="auto"/>
        <w:ind w:left="720" w:hanging="720"/>
        <w:rPr>
          <w:ins w:id="2432" w:author="Author"/>
          <w:del w:id="2433" w:author="Author"/>
        </w:rPr>
      </w:pPr>
      <w:ins w:id="2434" w:author="Author">
        <w:del w:id="2435" w:author="Author">
          <w:r w:rsidDel="00206874">
            <w:delText xml:space="preserve">Lu, M., Dufour, J. S., Weston, E. B., &amp; Marras, W. S. (2018). Effectiveness of a vacuum lifting system in reducing spinal load during airline baggage handling. </w:delText>
          </w:r>
          <w:r w:rsidDel="00206874">
            <w:rPr>
              <w:i/>
              <w:iCs/>
            </w:rPr>
            <w:delText>Applied Ergonomics</w:delText>
          </w:r>
          <w:r w:rsidDel="00206874">
            <w:delText xml:space="preserve">, </w:delText>
          </w:r>
          <w:r w:rsidDel="00206874">
            <w:rPr>
              <w:i/>
              <w:iCs/>
            </w:rPr>
            <w:delText>70</w:delText>
          </w:r>
          <w:r w:rsidDel="00206874">
            <w:delText xml:space="preserve">, 247–252. </w:delText>
          </w:r>
          <w:r w:rsidDel="00206874">
            <w:fldChar w:fldCharType="begin"/>
          </w:r>
          <w:r w:rsidDel="00206874">
            <w:delInstrText>HYPERLINK "https://doi.org/10.1016/j.apergo.2018.03.006"</w:delInstrText>
          </w:r>
          <w:r w:rsidDel="00206874">
            <w:fldChar w:fldCharType="separate"/>
          </w:r>
          <w:r w:rsidRPr="00A1359F" w:rsidDel="00206874">
            <w:rPr>
              <w:rStyle w:val="Hyperlink"/>
            </w:rPr>
            <w:delText>https://doi.org/10.1016/j.apergo.2018.03.006</w:delText>
          </w:r>
          <w:r w:rsidDel="00206874">
            <w:fldChar w:fldCharType="end"/>
          </w:r>
        </w:del>
      </w:ins>
    </w:p>
    <w:p w14:paraId="738192A0" w14:textId="5C447FDD" w:rsidR="004E0DE9" w:rsidDel="00206874" w:rsidRDefault="004E0DE9" w:rsidP="00206874">
      <w:pPr>
        <w:pStyle w:val="NormalWeb"/>
        <w:spacing w:before="0" w:beforeAutospacing="0" w:after="0" w:afterAutospacing="0" w:line="480" w:lineRule="auto"/>
        <w:ind w:left="720" w:hanging="720"/>
        <w:rPr>
          <w:ins w:id="2436" w:author="Author"/>
          <w:del w:id="2437" w:author="Author"/>
        </w:rPr>
      </w:pPr>
    </w:p>
    <w:p w14:paraId="4CE2F0FF" w14:textId="25561184" w:rsidR="004E0DE9" w:rsidDel="00206874" w:rsidRDefault="004E0DE9">
      <w:pPr>
        <w:pStyle w:val="NormalWeb"/>
        <w:spacing w:before="0" w:beforeAutospacing="0" w:after="0" w:afterAutospacing="0" w:line="480" w:lineRule="auto"/>
        <w:ind w:hanging="720"/>
        <w:rPr>
          <w:ins w:id="2438" w:author="Author"/>
          <w:del w:id="2439" w:author="Author"/>
        </w:rPr>
        <w:pPrChange w:id="2440" w:author="Author">
          <w:pPr>
            <w:pStyle w:val="NormalWeb"/>
            <w:spacing w:before="0" w:beforeAutospacing="0" w:after="0" w:afterAutospacing="0" w:line="480" w:lineRule="auto"/>
          </w:pPr>
        </w:pPrChange>
      </w:pPr>
      <w:ins w:id="2441" w:author="Author">
        <w:del w:id="2442" w:author="Author">
          <w:r w:rsidRPr="00FB491B" w:rsidDel="00206874">
            <w:delText>British Airways and Philips Projects are under way with the world's first large-scale trials of disposable "smart label" tag technology designed to automatically identify airline luggage, speed up luggage handling, reduce missing baggage and increase security at airports throughout the world. The trials, which are being conducted at Heathrow, UK, follow the successful installation by Philips Projects of a passenger tracking system at Gatwick Airport that uses similar "smart tag" technology to help reduce flight delays on behalf of British Airways</w:delText>
          </w:r>
          <w:r w:rsidDel="00206874">
            <w:delText xml:space="preserve"> (“British Airways and Philips Projects in World’s First Trials of ‘smart Label’ Technology to Revolutionise Airline Baggage Handling.,” 2000).</w:delText>
          </w:r>
        </w:del>
      </w:ins>
    </w:p>
    <w:p w14:paraId="39443DA1" w14:textId="7059D118" w:rsidR="004E0DE9" w:rsidDel="00206874" w:rsidRDefault="004E0DE9" w:rsidP="00206874">
      <w:pPr>
        <w:pStyle w:val="NormalWeb"/>
        <w:spacing w:before="0" w:beforeAutospacing="0" w:after="0" w:afterAutospacing="0" w:line="480" w:lineRule="auto"/>
        <w:ind w:left="720" w:hanging="720"/>
        <w:rPr>
          <w:ins w:id="2443" w:author="Author"/>
          <w:del w:id="2444" w:author="Author"/>
        </w:rPr>
      </w:pPr>
      <w:ins w:id="2445" w:author="Author">
        <w:del w:id="2446" w:author="Author">
          <w:r w:rsidDel="00206874">
            <w:delText xml:space="preserve">British Airways and Philips projects in world’s first trials of “smart label” technology to revolutionise airline baggage handling. (2000). </w:delText>
          </w:r>
          <w:r w:rsidDel="00206874">
            <w:rPr>
              <w:i/>
              <w:iCs/>
            </w:rPr>
            <w:delText>Facilities</w:delText>
          </w:r>
          <w:r w:rsidDel="00206874">
            <w:delText xml:space="preserve">, </w:delText>
          </w:r>
          <w:r w:rsidDel="00206874">
            <w:rPr>
              <w:i/>
              <w:iCs/>
            </w:rPr>
            <w:delText>18</w:delText>
          </w:r>
          <w:r w:rsidDel="00206874">
            <w:delText xml:space="preserve">(3/4). </w:delText>
          </w:r>
          <w:r w:rsidDel="00206874">
            <w:fldChar w:fldCharType="begin"/>
          </w:r>
          <w:r w:rsidDel="00206874">
            <w:delInstrText>HYPERLINK "https://doi.org/10.1108/f.2000.06918cab.011"</w:delInstrText>
          </w:r>
          <w:r w:rsidDel="00206874">
            <w:fldChar w:fldCharType="separate"/>
          </w:r>
          <w:r w:rsidRPr="00A1359F" w:rsidDel="00206874">
            <w:rPr>
              <w:rStyle w:val="Hyperlink"/>
            </w:rPr>
            <w:delText>https://doi.org/10.1108/f.2000.06918cab.011</w:delText>
          </w:r>
          <w:r w:rsidDel="00206874">
            <w:fldChar w:fldCharType="end"/>
          </w:r>
        </w:del>
      </w:ins>
    </w:p>
    <w:p w14:paraId="47B04C21" w14:textId="7D901E41" w:rsidR="00FC6143" w:rsidDel="00206874" w:rsidRDefault="00FC6143" w:rsidP="00206874">
      <w:pPr>
        <w:pStyle w:val="NormalWeb"/>
        <w:spacing w:before="0" w:beforeAutospacing="0" w:after="0" w:afterAutospacing="0" w:line="480" w:lineRule="auto"/>
        <w:ind w:left="720" w:hanging="720"/>
        <w:rPr>
          <w:ins w:id="2447" w:author="Author"/>
          <w:del w:id="2448" w:author="Author"/>
        </w:rPr>
      </w:pPr>
      <w:ins w:id="2449" w:author="Author">
        <w:del w:id="2450" w:author="Author">
          <w:r w:rsidDel="00206874">
            <w:delText xml:space="preserve">Ma, J., Zhou, J., Liang, M., &amp; Delahaye, D. (n.d.). Data-driven trajectory-based analysis and optimization of airport surface movement. </w:delText>
          </w:r>
          <w:r w:rsidDel="00206874">
            <w:rPr>
              <w:i/>
              <w:iCs/>
            </w:rPr>
            <w:delText>Transportation Research Part C: Emerging Technologies</w:delText>
          </w:r>
          <w:r w:rsidDel="00206874">
            <w:delText xml:space="preserve">, </w:delText>
          </w:r>
          <w:r w:rsidDel="00206874">
            <w:rPr>
              <w:i/>
              <w:iCs/>
            </w:rPr>
            <w:delText>145</w:delText>
          </w:r>
          <w:r w:rsidDel="00206874">
            <w:delText xml:space="preserve">, 103902. </w:delText>
          </w:r>
          <w:r w:rsidDel="00206874">
            <w:fldChar w:fldCharType="begin"/>
          </w:r>
          <w:r w:rsidDel="00206874">
            <w:delInstrText>HYPERLINK "https://doi.org/10.1016/j.trc.2022.103902"</w:delInstrText>
          </w:r>
          <w:r w:rsidDel="00206874">
            <w:fldChar w:fldCharType="separate"/>
          </w:r>
          <w:r w:rsidRPr="00A1359F" w:rsidDel="00206874">
            <w:rPr>
              <w:rStyle w:val="Hyperlink"/>
            </w:rPr>
            <w:delText>https://doi.org/10.1016/j.trc.2022.103902</w:delText>
          </w:r>
          <w:r w:rsidDel="00206874">
            <w:fldChar w:fldCharType="end"/>
          </w:r>
        </w:del>
      </w:ins>
    </w:p>
    <w:p w14:paraId="53B773CE" w14:textId="52C3F9BC" w:rsidR="004432F1" w:rsidDel="00206874" w:rsidRDefault="004432F1" w:rsidP="00206874">
      <w:pPr>
        <w:pStyle w:val="NormalWeb"/>
        <w:spacing w:before="0" w:beforeAutospacing="0" w:after="0" w:afterAutospacing="0" w:line="480" w:lineRule="auto"/>
        <w:ind w:left="720" w:hanging="720"/>
        <w:rPr>
          <w:ins w:id="2451" w:author="Author"/>
          <w:del w:id="2452" w:author="Author"/>
        </w:rPr>
      </w:pPr>
      <w:ins w:id="2453" w:author="Author">
        <w:del w:id="2454" w:author="Author">
          <w:r w:rsidDel="00206874">
            <w:delText xml:space="preserve">Wang, Z., Liang, M., &amp; Delahaye, D. (2020). Automated data-driven prediction on aircraft Estimated Time of Arrival. </w:delText>
          </w:r>
          <w:r w:rsidDel="00206874">
            <w:rPr>
              <w:i/>
              <w:iCs/>
            </w:rPr>
            <w:delText>Journal of Air Transport Management</w:delText>
          </w:r>
          <w:r w:rsidDel="00206874">
            <w:delText xml:space="preserve">, </w:delText>
          </w:r>
          <w:r w:rsidDel="00206874">
            <w:rPr>
              <w:i/>
              <w:iCs/>
            </w:rPr>
            <w:delText>88</w:delText>
          </w:r>
          <w:r w:rsidDel="00206874">
            <w:delText xml:space="preserve">, 101840. </w:delText>
          </w:r>
          <w:r w:rsidDel="00206874">
            <w:fldChar w:fldCharType="begin"/>
          </w:r>
          <w:r w:rsidDel="00206874">
            <w:delInstrText>HYPERLINK "https://doi.org/10.1016/j.jairtraman.2020.101840"</w:delInstrText>
          </w:r>
          <w:r w:rsidDel="00206874">
            <w:fldChar w:fldCharType="separate"/>
          </w:r>
          <w:r w:rsidRPr="00A1359F" w:rsidDel="00206874">
            <w:rPr>
              <w:rStyle w:val="Hyperlink"/>
            </w:rPr>
            <w:delText>https://doi.org/10.1016/j.jairtraman.2020.101840</w:delText>
          </w:r>
          <w:r w:rsidDel="00206874">
            <w:fldChar w:fldCharType="end"/>
          </w:r>
        </w:del>
      </w:ins>
    </w:p>
    <w:p w14:paraId="216FC095" w14:textId="6943474E" w:rsidR="00910A8A" w:rsidRPr="00DA634A" w:rsidDel="00206874" w:rsidRDefault="00910A8A" w:rsidP="00206874">
      <w:pPr>
        <w:ind w:left="720" w:hanging="720"/>
        <w:rPr>
          <w:ins w:id="2455" w:author="Author"/>
          <w:del w:id="2456" w:author="Author"/>
          <w:rFonts w:ascii="Times New Roman" w:eastAsia="Times New Roman" w:hAnsi="Times New Roman" w:cs="Times New Roman"/>
          <w:sz w:val="24"/>
          <w:szCs w:val="24"/>
        </w:rPr>
      </w:pPr>
      <w:ins w:id="2457" w:author="Author">
        <w:del w:id="2458" w:author="Author">
          <w:r w:rsidRPr="00DA634A" w:rsidDel="00206874">
            <w:rPr>
              <w:rFonts w:ascii="Times New Roman" w:eastAsia="Times New Roman" w:hAnsi="Times New Roman" w:cs="Times New Roman"/>
              <w:sz w:val="24"/>
              <w:szCs w:val="24"/>
            </w:rPr>
            <w:delText xml:space="preserve">Wikipedia contributors. (2023). American Airlines. Wikipedia. </w:delText>
          </w:r>
          <w:r w:rsidRPr="00910A8A" w:rsidDel="00206874">
            <w:fldChar w:fldCharType="begin"/>
          </w:r>
          <w:r w:rsidDel="00206874">
            <w:delInstrText>HYPERLINK "https://en.wikipedia.org/wiki/American_Airlines%20"</w:delInstrText>
          </w:r>
          <w:r w:rsidRPr="00910A8A" w:rsidDel="00206874">
            <w:fldChar w:fldCharType="separate"/>
          </w:r>
          <w:r w:rsidRPr="00910A8A" w:rsidDel="00206874">
            <w:rPr>
              <w:rStyle w:val="Hyperlink"/>
              <w:rFonts w:ascii="Times New Roman" w:eastAsia="Times New Roman" w:hAnsi="Times New Roman" w:cs="Times New Roman"/>
              <w:sz w:val="24"/>
              <w:szCs w:val="24"/>
            </w:rPr>
            <w:delText>https://en.wikipedia.org/wiki/American_Airlines</w:delText>
          </w:r>
          <w:r w:rsidRPr="00910A8A" w:rsidDel="00206874">
            <w:rPr>
              <w:rStyle w:val="Hyperlink"/>
              <w:rFonts w:ascii="Times New Roman" w:eastAsia="Times New Roman" w:hAnsi="Times New Roman" w:cs="Times New Roman"/>
              <w:sz w:val="24"/>
              <w:szCs w:val="24"/>
            </w:rPr>
            <w:fldChar w:fldCharType="end"/>
          </w:r>
          <w:r w:rsidRPr="00DA634A" w:rsidDel="00206874">
            <w:rPr>
              <w:rFonts w:ascii="Times New Roman" w:eastAsia="Times New Roman" w:hAnsi="Times New Roman" w:cs="Times New Roman"/>
              <w:sz w:val="24"/>
              <w:szCs w:val="24"/>
            </w:rPr>
            <w:delText xml:space="preserve"> </w:delText>
          </w:r>
        </w:del>
      </w:ins>
    </w:p>
    <w:p w14:paraId="573BE294" w14:textId="27A839EC" w:rsidR="00910A8A" w:rsidRPr="00DA634A" w:rsidDel="00206874" w:rsidRDefault="00910A8A" w:rsidP="00206874">
      <w:pPr>
        <w:ind w:left="720" w:hanging="720"/>
        <w:rPr>
          <w:ins w:id="2459" w:author="Author"/>
          <w:del w:id="2460" w:author="Author"/>
          <w:rFonts w:ascii="Times New Roman" w:eastAsia="Times New Roman" w:hAnsi="Times New Roman" w:cs="Times New Roman"/>
          <w:sz w:val="24"/>
          <w:szCs w:val="24"/>
        </w:rPr>
      </w:pPr>
      <w:ins w:id="2461" w:author="Author">
        <w:del w:id="2462" w:author="Author">
          <w:r w:rsidRPr="00DA634A" w:rsidDel="00206874">
            <w:rPr>
              <w:rFonts w:ascii="Times New Roman" w:eastAsia="Times New Roman" w:hAnsi="Times New Roman" w:cs="Times New Roman"/>
              <w:sz w:val="24"/>
              <w:szCs w:val="24"/>
            </w:rPr>
            <w:delText>The Bureau of Transportation Statistics (BTS), Office of Airline Information (OAI). (2018). Technical reporting directive #30 - mishandled baggage and wheelchairs and scooters.</w:delText>
          </w:r>
        </w:del>
      </w:ins>
    </w:p>
    <w:p w14:paraId="2F70286D" w14:textId="7AA15137" w:rsidR="00910A8A" w:rsidDel="00206874" w:rsidRDefault="005D5F4B">
      <w:pPr>
        <w:pStyle w:val="ListParagraph"/>
        <w:ind w:firstLine="0"/>
        <w:rPr>
          <w:ins w:id="2463" w:author="Author"/>
          <w:del w:id="2464" w:author="Author"/>
          <w:rStyle w:val="Hyperlink"/>
          <w:rFonts w:ascii="Times New Roman" w:eastAsia="Times New Roman" w:hAnsi="Times New Roman" w:cs="Times New Roman"/>
          <w:sz w:val="24"/>
          <w:szCs w:val="24"/>
        </w:rPr>
        <w:pPrChange w:id="2465" w:author="Author">
          <w:pPr>
            <w:pStyle w:val="ListParagraph"/>
            <w:ind w:hanging="720"/>
          </w:pPr>
        </w:pPrChange>
      </w:pPr>
      <w:ins w:id="2466" w:author="Author">
        <w:del w:id="2467" w:author="Author">
          <w:r w:rsidDel="00206874">
            <w:rPr>
              <w:rFonts w:ascii="Times New Roman" w:eastAsia="Times New Roman" w:hAnsi="Times New Roman" w:cs="Times New Roman"/>
              <w:sz w:val="24"/>
              <w:szCs w:val="24"/>
            </w:rPr>
            <w:fldChar w:fldCharType="begin"/>
          </w:r>
          <w:r w:rsidDel="00206874">
            <w:rPr>
              <w:rFonts w:ascii="Times New Roman" w:eastAsia="Times New Roman" w:hAnsi="Times New Roman" w:cs="Times New Roman"/>
              <w:sz w:val="24"/>
              <w:szCs w:val="24"/>
            </w:rPr>
            <w:delInstrText>HYPERLINK "</w:delInstrText>
          </w:r>
          <w:r w:rsidRPr="005D5F4B" w:rsidDel="00206874">
            <w:rPr>
              <w:rPrChange w:id="2468" w:author="Author">
                <w:rPr>
                  <w:rStyle w:val="Hyperlink"/>
                  <w:rFonts w:ascii="Times New Roman" w:eastAsia="Times New Roman" w:hAnsi="Times New Roman" w:cs="Times New Roman"/>
                  <w:sz w:val="24"/>
                  <w:szCs w:val="24"/>
                </w:rPr>
              </w:rPrChange>
            </w:rPr>
            <w:delInstrText>https://www.bts.gov/topics/airlines-and-airports/number-30-%E2%80%93-technical-directive-mishandled-baggage-effective-jan-1-2019</w:delInstrText>
          </w:r>
          <w:r w:rsidDel="00206874">
            <w:rPr>
              <w:rFonts w:ascii="Times New Roman" w:eastAsia="Times New Roman" w:hAnsi="Times New Roman" w:cs="Times New Roman"/>
              <w:sz w:val="24"/>
              <w:szCs w:val="24"/>
            </w:rPr>
            <w:delInstrText>"</w:delInstrText>
          </w:r>
          <w:r w:rsidDel="00206874">
            <w:rPr>
              <w:rFonts w:ascii="Times New Roman" w:eastAsia="Times New Roman" w:hAnsi="Times New Roman" w:cs="Times New Roman"/>
              <w:sz w:val="24"/>
              <w:szCs w:val="24"/>
            </w:rPr>
          </w:r>
          <w:r w:rsidDel="00206874">
            <w:rPr>
              <w:rFonts w:ascii="Times New Roman" w:eastAsia="Times New Roman" w:hAnsi="Times New Roman" w:cs="Times New Roman"/>
              <w:sz w:val="24"/>
              <w:szCs w:val="24"/>
            </w:rPr>
            <w:fldChar w:fldCharType="separate"/>
          </w:r>
          <w:r w:rsidRPr="005D5F4B" w:rsidDel="00206874">
            <w:rPr>
              <w:rStyle w:val="Hyperlink"/>
              <w:rFonts w:ascii="Times New Roman" w:eastAsia="Times New Roman" w:hAnsi="Times New Roman" w:cs="Times New Roman"/>
              <w:sz w:val="24"/>
              <w:szCs w:val="24"/>
            </w:rPr>
            <w:delText>https://www.bts.gov/topics/airlines-and-airports/number-30-%E2%80%93-technical-directive-mishandled-baggage-effective-jan-1-2019</w:delText>
          </w:r>
          <w:r w:rsidDel="00206874">
            <w:rPr>
              <w:rFonts w:ascii="Times New Roman" w:eastAsia="Times New Roman" w:hAnsi="Times New Roman" w:cs="Times New Roman"/>
              <w:sz w:val="24"/>
              <w:szCs w:val="24"/>
            </w:rPr>
            <w:fldChar w:fldCharType="end"/>
          </w:r>
        </w:del>
      </w:ins>
    </w:p>
    <w:p w14:paraId="2CA69AE3" w14:textId="1A4374CB" w:rsidR="00910A8A" w:rsidDel="00206874" w:rsidRDefault="00910A8A" w:rsidP="00206874">
      <w:pPr>
        <w:pStyle w:val="NormalWeb"/>
        <w:spacing w:before="0" w:beforeAutospacing="0" w:after="0" w:afterAutospacing="0" w:line="480" w:lineRule="auto"/>
        <w:ind w:left="720" w:hanging="720"/>
        <w:rPr>
          <w:ins w:id="2469" w:author="Author"/>
          <w:del w:id="2470" w:author="Author"/>
        </w:rPr>
      </w:pPr>
    </w:p>
    <w:p w14:paraId="754AA652" w14:textId="28E44998" w:rsidR="007714FF" w:rsidDel="00206874" w:rsidRDefault="007714FF" w:rsidP="00206874">
      <w:pPr>
        <w:pStyle w:val="NormalWeb"/>
        <w:spacing w:before="0" w:beforeAutospacing="0" w:after="0" w:afterAutospacing="0" w:line="480" w:lineRule="auto"/>
        <w:ind w:left="720" w:hanging="720"/>
        <w:rPr>
          <w:ins w:id="2471" w:author="Author"/>
          <w:del w:id="2472" w:author="Author"/>
        </w:rPr>
      </w:pPr>
    </w:p>
    <w:p w14:paraId="3B16E79A" w14:textId="5A4FCE7B" w:rsidR="001D32A6" w:rsidDel="00206874" w:rsidRDefault="001D32A6" w:rsidP="00206874">
      <w:pPr>
        <w:jc w:val="center"/>
        <w:rPr>
          <w:ins w:id="2473" w:author="Author"/>
          <w:del w:id="2474" w:author="Author"/>
          <w:b/>
          <w:bCs/>
          <w:sz w:val="24"/>
          <w:szCs w:val="24"/>
        </w:rPr>
      </w:pPr>
      <w:ins w:id="2475" w:author="Author">
        <w:del w:id="2476" w:author="Author">
          <w:r w:rsidRPr="009741EA" w:rsidDel="00206874">
            <w:rPr>
              <w:b/>
              <w:bCs/>
              <w:sz w:val="24"/>
              <w:szCs w:val="24"/>
            </w:rPr>
            <w:delText>Advanced algorithms for improved baggage handling</w:delText>
          </w:r>
        </w:del>
      </w:ins>
    </w:p>
    <w:p w14:paraId="78BFD6E8" w14:textId="500C3204" w:rsidR="001D32A6" w:rsidDel="00206874" w:rsidRDefault="001D32A6" w:rsidP="00206874">
      <w:pPr>
        <w:rPr>
          <w:ins w:id="2477" w:author="Author"/>
          <w:del w:id="2478" w:author="Author"/>
          <w:sz w:val="24"/>
          <w:szCs w:val="24"/>
        </w:rPr>
      </w:pPr>
      <w:ins w:id="2479" w:author="Author">
        <w:del w:id="2480" w:author="Author">
          <w:r w:rsidRPr="00D00F98" w:rsidDel="00206874">
            <w:rPr>
              <w:sz w:val="24"/>
              <w:szCs w:val="24"/>
            </w:rPr>
            <w:delText xml:space="preserve">Customer satisfaction in airports is heavily influenced by baggage handling quality and delivery speed. However, baggage handling infrastructure is costly and space consuming. This paper presents strategies for optimizing baggage processes for outbound and inbound baggage. </w:delText>
          </w:r>
        </w:del>
      </w:ins>
    </w:p>
    <w:p w14:paraId="72A48BEC" w14:textId="18BD7E93" w:rsidR="001D32A6" w:rsidDel="00206874" w:rsidRDefault="001D32A6" w:rsidP="00206874">
      <w:pPr>
        <w:pStyle w:val="ListParagraph"/>
        <w:numPr>
          <w:ilvl w:val="0"/>
          <w:numId w:val="19"/>
        </w:numPr>
        <w:spacing w:after="160" w:line="259" w:lineRule="auto"/>
        <w:rPr>
          <w:ins w:id="2481" w:author="Author"/>
          <w:del w:id="2482" w:author="Author"/>
          <w:sz w:val="24"/>
          <w:szCs w:val="24"/>
        </w:rPr>
      </w:pPr>
      <w:ins w:id="2483" w:author="Author">
        <w:del w:id="2484" w:author="Author">
          <w:r w:rsidRPr="00D00F98" w:rsidDel="00206874">
            <w:rPr>
              <w:sz w:val="24"/>
              <w:szCs w:val="24"/>
            </w:rPr>
            <w:delText xml:space="preserve">Outbound baggage involves checked-in baggage transported to the airside by the baggage handling system, sorted to a chute. </w:delText>
          </w:r>
        </w:del>
      </w:ins>
    </w:p>
    <w:p w14:paraId="2D98D080" w14:textId="32469E09" w:rsidR="001D32A6" w:rsidDel="00206874" w:rsidRDefault="001D32A6" w:rsidP="00206874">
      <w:pPr>
        <w:pStyle w:val="ListParagraph"/>
        <w:numPr>
          <w:ilvl w:val="0"/>
          <w:numId w:val="19"/>
        </w:numPr>
        <w:spacing w:after="160" w:line="259" w:lineRule="auto"/>
        <w:rPr>
          <w:ins w:id="2485" w:author="Author"/>
          <w:del w:id="2486" w:author="Author"/>
          <w:sz w:val="24"/>
          <w:szCs w:val="24"/>
        </w:rPr>
      </w:pPr>
      <w:ins w:id="2487" w:author="Author">
        <w:del w:id="2488" w:author="Author">
          <w:r w:rsidRPr="00D00F98" w:rsidDel="00206874">
            <w:rPr>
              <w:sz w:val="24"/>
              <w:szCs w:val="24"/>
            </w:rPr>
            <w:delText>Inbound baggage, ending in the airport after passenger reclaim, uses an optimized algorithm to allocate reclaim belts in offloading facilities, improving passenger experience in the reclaim hall.</w:delText>
          </w:r>
        </w:del>
      </w:ins>
    </w:p>
    <w:p w14:paraId="5A838A67" w14:textId="055D0175" w:rsidR="001D32A6" w:rsidDel="00206874" w:rsidRDefault="001D32A6" w:rsidP="00206874">
      <w:pPr>
        <w:rPr>
          <w:ins w:id="2489" w:author="Author"/>
          <w:del w:id="2490" w:author="Author"/>
          <w:sz w:val="24"/>
          <w:szCs w:val="24"/>
        </w:rPr>
      </w:pPr>
      <w:ins w:id="2491" w:author="Author">
        <w:del w:id="2492" w:author="Author">
          <w:r w:rsidRPr="00D00F98" w:rsidDel="00206874">
            <w:rPr>
              <w:sz w:val="24"/>
              <w:szCs w:val="24"/>
            </w:rPr>
            <w:delText>The paper proposes shifting the chute assignment strategy from conventional to handler-friendly compressed builds without extending baggage infrastructure.</w:delText>
          </w:r>
        </w:del>
      </w:ins>
    </w:p>
    <w:p w14:paraId="03616B56" w14:textId="291C68B2" w:rsidR="001D32A6" w:rsidDel="00206874" w:rsidRDefault="001D32A6" w:rsidP="00206874">
      <w:pPr>
        <w:rPr>
          <w:ins w:id="2493" w:author="Author"/>
          <w:del w:id="2494" w:author="Author"/>
          <w:b/>
          <w:bCs/>
          <w:sz w:val="24"/>
          <w:szCs w:val="24"/>
        </w:rPr>
      </w:pPr>
      <w:ins w:id="2495" w:author="Author">
        <w:del w:id="2496" w:author="Author">
          <w:r w:rsidRPr="00D00F98" w:rsidDel="00206874">
            <w:rPr>
              <w:b/>
              <w:bCs/>
              <w:sz w:val="24"/>
              <w:szCs w:val="24"/>
            </w:rPr>
            <w:delText>ARRIVING BAGGAGE — A METHOD TO IMPROVE ALLOCATION</w:delText>
          </w:r>
        </w:del>
      </w:ins>
    </w:p>
    <w:p w14:paraId="4B5F7485" w14:textId="0E5F46DA" w:rsidR="001D32A6" w:rsidRPr="00BC74B9" w:rsidDel="00206874" w:rsidRDefault="001D32A6" w:rsidP="00206874">
      <w:pPr>
        <w:rPr>
          <w:ins w:id="2497" w:author="Author"/>
          <w:del w:id="2498" w:author="Author"/>
          <w:sz w:val="24"/>
          <w:szCs w:val="24"/>
        </w:rPr>
      </w:pPr>
      <w:ins w:id="2499" w:author="Author">
        <w:del w:id="2500" w:author="Author">
          <w:r w:rsidRPr="00BC74B9" w:rsidDel="00206874">
            <w:rPr>
              <w:sz w:val="24"/>
              <w:szCs w:val="24"/>
            </w:rPr>
            <w:delText>Airports rely on baggage arrival, requiring ground handlers to empty planes and move luggage to off-loading locations. Inbound planes are assigned specific belts, causing inconsistent usage. A conveyor belt can buffer off-loading stations and racetracks. To reduce delivery times, off-loading belts must produce pulls and reduce first- and last-bag delivery times, affecting customer satisfaction.</w:delText>
          </w:r>
        </w:del>
      </w:ins>
    </w:p>
    <w:p w14:paraId="2805E796" w14:textId="3B9339E7" w:rsidR="001D32A6" w:rsidDel="00206874" w:rsidRDefault="001D32A6" w:rsidP="00206874">
      <w:pPr>
        <w:rPr>
          <w:ins w:id="2501" w:author="Author"/>
          <w:del w:id="2502" w:author="Author"/>
          <w:sz w:val="24"/>
          <w:szCs w:val="24"/>
        </w:rPr>
      </w:pPr>
      <w:ins w:id="2503" w:author="Author">
        <w:del w:id="2504" w:author="Author">
          <w:r w:rsidDel="00206874">
            <w:rPr>
              <w:noProof/>
            </w:rPr>
            <w:drawing>
              <wp:inline distT="0" distB="0" distL="0" distR="0" wp14:anchorId="2F1704E5" wp14:editId="21238E8C">
                <wp:extent cx="5731510" cy="1330960"/>
                <wp:effectExtent l="0" t="0" r="2540" b="2540"/>
                <wp:docPr id="197874563" name="Picture 197874563" descr="A lin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4563" name="Picture 1" descr="A line with text on it&#10;&#10;Description automatically generated"/>
                        <pic:cNvPicPr/>
                      </pic:nvPicPr>
                      <pic:blipFill>
                        <a:blip r:embed="rId43"/>
                        <a:stretch>
                          <a:fillRect/>
                        </a:stretch>
                      </pic:blipFill>
                      <pic:spPr>
                        <a:xfrm>
                          <a:off x="0" y="0"/>
                          <a:ext cx="5731510" cy="1330960"/>
                        </a:xfrm>
                        <a:prstGeom prst="rect">
                          <a:avLst/>
                        </a:prstGeom>
                      </pic:spPr>
                    </pic:pic>
                  </a:graphicData>
                </a:graphic>
              </wp:inline>
            </w:drawing>
          </w:r>
        </w:del>
      </w:ins>
    </w:p>
    <w:p w14:paraId="05923419" w14:textId="04465118" w:rsidR="001D32A6" w:rsidDel="00206874" w:rsidRDefault="001D32A6" w:rsidP="00206874">
      <w:pPr>
        <w:rPr>
          <w:ins w:id="2505" w:author="Author"/>
          <w:del w:id="2506" w:author="Author"/>
          <w:b/>
          <w:bCs/>
          <w:sz w:val="24"/>
          <w:szCs w:val="24"/>
        </w:rPr>
      </w:pPr>
      <w:ins w:id="2507" w:author="Author">
        <w:del w:id="2508" w:author="Author">
          <w:r w:rsidRPr="00E2435F" w:rsidDel="00206874">
            <w:rPr>
              <w:b/>
              <w:bCs/>
              <w:sz w:val="24"/>
              <w:szCs w:val="24"/>
            </w:rPr>
            <w:delText>Conclusion:</w:delText>
          </w:r>
        </w:del>
      </w:ins>
    </w:p>
    <w:p w14:paraId="54E544F3" w14:textId="0C789FDE" w:rsidR="001D32A6" w:rsidDel="00206874" w:rsidRDefault="001D32A6" w:rsidP="00206874">
      <w:pPr>
        <w:rPr>
          <w:ins w:id="2509" w:author="Author"/>
          <w:del w:id="2510" w:author="Author"/>
          <w:sz w:val="24"/>
          <w:szCs w:val="24"/>
        </w:rPr>
      </w:pPr>
      <w:ins w:id="2511" w:author="Author">
        <w:del w:id="2512" w:author="Author">
          <w:r w:rsidRPr="00BC74B9" w:rsidDel="00206874">
            <w:rPr>
              <w:sz w:val="24"/>
              <w:szCs w:val="24"/>
            </w:rPr>
            <w:delText>A comprehensive approach to process optimization is necessary due to the high construction costs and constrained space in airports. The optimization of incoming and outgoing bags at CPH airport has significantly improved. Purchasing more hardware could result in new issues like longer shipping distances and slower installs. Optimization, simulation, and machine learning can all be combined to create a process that is more adaptable, and customer focused.</w:delText>
          </w:r>
        </w:del>
      </w:ins>
    </w:p>
    <w:p w14:paraId="7A92FC02" w14:textId="45733A65" w:rsidR="001D32A6" w:rsidDel="00206874" w:rsidRDefault="001D32A6" w:rsidP="00206874">
      <w:pPr>
        <w:rPr>
          <w:ins w:id="2513" w:author="Author"/>
          <w:del w:id="2514" w:author="Author"/>
          <w:b/>
          <w:bCs/>
          <w:sz w:val="24"/>
          <w:szCs w:val="24"/>
        </w:rPr>
      </w:pPr>
      <w:ins w:id="2515" w:author="Author">
        <w:del w:id="2516" w:author="Author">
          <w:r w:rsidRPr="00C3594B" w:rsidDel="00206874">
            <w:rPr>
              <w:b/>
              <w:bCs/>
              <w:sz w:val="24"/>
              <w:szCs w:val="24"/>
            </w:rPr>
            <w:delText>Citation:</w:delText>
          </w:r>
        </w:del>
      </w:ins>
    </w:p>
    <w:p w14:paraId="7587B3C8" w14:textId="133E0764" w:rsidR="00F47E92" w:rsidDel="00206874" w:rsidRDefault="00F47E92" w:rsidP="00206874">
      <w:pPr>
        <w:pStyle w:val="NormalWeb"/>
        <w:rPr>
          <w:ins w:id="2517" w:author="Author"/>
          <w:del w:id="2518" w:author="Author"/>
        </w:rPr>
      </w:pPr>
      <w:ins w:id="2519" w:author="Author">
        <w:del w:id="2520" w:author="Author">
          <w:r w:rsidDel="00206874">
            <w:delText xml:space="preserve">Pisinger, D. (2020). </w:delText>
          </w:r>
          <w:r w:rsidDel="00206874">
            <w:rPr>
              <w:i/>
              <w:iCs/>
            </w:rPr>
            <w:delText>Advanced algorithms for improved baggage handling</w:delText>
          </w:r>
          <w:r w:rsidDel="00206874">
            <w:delText xml:space="preserve">. Welcome to DTU Research Database. </w:delText>
          </w:r>
          <w:r w:rsidDel="00206874">
            <w:fldChar w:fldCharType="begin"/>
          </w:r>
          <w:r w:rsidDel="00206874">
            <w:delInstrText>HYPERLINK "https://orbit.dtu.dk/en/publications/advanced-algorithms-for-improved-baggage-handling"</w:delInstrText>
          </w:r>
          <w:r w:rsidDel="00206874">
            <w:fldChar w:fldCharType="separate"/>
          </w:r>
          <w:r w:rsidRPr="0034395E" w:rsidDel="00206874">
            <w:rPr>
              <w:rStyle w:val="Hyperlink"/>
            </w:rPr>
            <w:delText>https://orbit.dtu.dk/en/publications/advanced-algorithms-for-improved-baggage-handling</w:delText>
          </w:r>
          <w:r w:rsidDel="00206874">
            <w:fldChar w:fldCharType="end"/>
          </w:r>
        </w:del>
      </w:ins>
    </w:p>
    <w:p w14:paraId="08B92DCF" w14:textId="4DAE3B1A" w:rsidR="008004DD" w:rsidDel="00206874" w:rsidRDefault="008004DD">
      <w:pPr>
        <w:ind w:firstLine="0"/>
        <w:rPr>
          <w:ins w:id="2521" w:author="Author"/>
          <w:del w:id="2522" w:author="Author"/>
          <w:b/>
          <w:bCs/>
          <w:sz w:val="24"/>
          <w:szCs w:val="24"/>
        </w:rPr>
        <w:pPrChange w:id="2523" w:author="Author">
          <w:pPr/>
        </w:pPrChange>
      </w:pPr>
    </w:p>
    <w:p w14:paraId="318E0E94" w14:textId="301E41FE" w:rsidR="001D32A6" w:rsidRPr="00C3594B" w:rsidDel="00206874" w:rsidRDefault="001D32A6" w:rsidP="00206874">
      <w:pPr>
        <w:rPr>
          <w:ins w:id="2524" w:author="Author"/>
          <w:del w:id="2525" w:author="Author"/>
          <w:b/>
          <w:bCs/>
          <w:sz w:val="24"/>
          <w:szCs w:val="24"/>
        </w:rPr>
      </w:pPr>
    </w:p>
    <w:p w14:paraId="04E6EDAA" w14:textId="25809270" w:rsidR="00D165A3" w:rsidRPr="008D73F3" w:rsidDel="00206874" w:rsidRDefault="00D165A3" w:rsidP="00206874">
      <w:pPr>
        <w:pStyle w:val="NormalWeb"/>
        <w:jc w:val="center"/>
        <w:rPr>
          <w:ins w:id="2526" w:author="Author"/>
          <w:del w:id="2527" w:author="Author"/>
          <w:b/>
          <w:bCs/>
        </w:rPr>
      </w:pPr>
      <w:ins w:id="2528" w:author="Author">
        <w:del w:id="2529" w:author="Author">
          <w:r w:rsidRPr="008D73F3" w:rsidDel="00206874">
            <w:rPr>
              <w:b/>
              <w:bCs/>
            </w:rPr>
            <w:delText>Data-driven trajectory-based analysis and optimization of airport surface movement</w:delText>
          </w:r>
        </w:del>
      </w:ins>
    </w:p>
    <w:p w14:paraId="2A383A19" w14:textId="0E9F4600" w:rsidR="00D165A3" w:rsidDel="00206874" w:rsidRDefault="00D165A3" w:rsidP="00206874">
      <w:pPr>
        <w:pStyle w:val="NormalWeb"/>
        <w:rPr>
          <w:ins w:id="2530" w:author="Author"/>
          <w:del w:id="2531" w:author="Author"/>
        </w:rPr>
      </w:pPr>
      <w:ins w:id="2532" w:author="Author">
        <w:del w:id="2533" w:author="Author">
          <w:r w:rsidDel="00206874">
            <w:cr/>
          </w:r>
          <w:r w:rsidRPr="006B2753" w:rsidDel="00206874">
            <w:delText xml:space="preserve">To address issues with airport surface mobility, the article suggests a hybrid strategy combining traffic research and optimization. Based on Automatic Dependent Surveillance-Broadcast (ADS-B) communications, it extracts and analyses surface management indicators such as runway utilization, taxi routes, and taxi times. </w:delText>
          </w:r>
        </w:del>
      </w:ins>
    </w:p>
    <w:p w14:paraId="4A19926B" w14:textId="2F0C0265" w:rsidR="00D165A3" w:rsidDel="00206874" w:rsidRDefault="00D165A3" w:rsidP="00206874">
      <w:pPr>
        <w:pStyle w:val="NormalWeb"/>
        <w:rPr>
          <w:ins w:id="2534" w:author="Author"/>
          <w:del w:id="2535" w:author="Author"/>
        </w:rPr>
      </w:pPr>
      <w:ins w:id="2536" w:author="Author">
        <w:del w:id="2537" w:author="Author">
          <w:r w:rsidRPr="006B2753" w:rsidDel="00206874">
            <w:delText>A modified simulated annealing algorithm is used, and a trajectory-based optimization model is suggested. The merits of departure-controlled pushback and arrival taxi rerouting as surface operation optimization strategies are compared. The average taxi-in time is reduced by 5.1 minutes for rerouting arrivals and by 3.7 minutes for gate holding approach, according to computational testing.</w:delText>
          </w:r>
        </w:del>
      </w:ins>
    </w:p>
    <w:p w14:paraId="5212FBB2" w14:textId="7C19790B" w:rsidR="00D165A3" w:rsidDel="00206874" w:rsidRDefault="00D165A3" w:rsidP="00206874">
      <w:pPr>
        <w:pStyle w:val="NormalWeb"/>
        <w:rPr>
          <w:ins w:id="2538" w:author="Author"/>
          <w:del w:id="2539" w:author="Author"/>
        </w:rPr>
      </w:pPr>
      <w:ins w:id="2540" w:author="Author">
        <w:del w:id="2541" w:author="Author">
          <w:r w:rsidRPr="006B2753" w:rsidDel="00206874">
            <w:delText>Surface surveillance systems like ASDE-X and A-SMGCS enable precise aircraft surface trajectories analysis. Common data includes times, positions, and parameters. Customized algorithms identify ground trajectories and anomalies, based on study objectives.</w:delText>
          </w:r>
        </w:del>
      </w:ins>
    </w:p>
    <w:p w14:paraId="3D4EB9ED" w14:textId="7D8CA2BB" w:rsidR="00D165A3" w:rsidDel="00206874" w:rsidRDefault="00D165A3" w:rsidP="00206874">
      <w:pPr>
        <w:pStyle w:val="NormalWeb"/>
        <w:rPr>
          <w:ins w:id="2542" w:author="Author"/>
          <w:del w:id="2543" w:author="Author"/>
        </w:rPr>
      </w:pPr>
      <w:ins w:id="2544" w:author="Author">
        <w:del w:id="2545" w:author="Author">
          <w:r w:rsidRPr="006B2753" w:rsidDel="00206874">
            <w:delText>Airport surface traffic optimization is crucial to reduce congestion caused by increased air traffic demand and saturating capacity. Optimized taxi trajectories can reduce taxi time and flight delays, helping airports and airlines meet performance requirements. Approaches include aggregate simulation-free and aircraft-specific trajectory-based approaches. The trajectory-based approach investigates control strategies like allocating optimal taxi routes and adjusting holding time at runway thresholds.</w:delText>
          </w:r>
        </w:del>
      </w:ins>
    </w:p>
    <w:p w14:paraId="103F7FE8" w14:textId="78D7384E" w:rsidR="00D165A3" w:rsidDel="00206874" w:rsidRDefault="00D165A3" w:rsidP="00206874">
      <w:pPr>
        <w:pStyle w:val="NormalWeb"/>
        <w:rPr>
          <w:ins w:id="2546" w:author="Author"/>
          <w:del w:id="2547" w:author="Author"/>
        </w:rPr>
      </w:pPr>
      <w:ins w:id="2548" w:author="Author">
        <w:del w:id="2549" w:author="Author">
          <w:r w:rsidRPr="006B2753" w:rsidDel="00206874">
            <w:delText>Airport traffic optimization methods include exact and heuristic approaches, but their application in decision-making research is limited. A hybrid approach combining data-driven analysis and tailored optimization is needed, using A-CDM-lite operational milestones for comprehensive analysis. The extracted airport features should conform to the trajectory-based optimization process.</w:delText>
          </w:r>
        </w:del>
      </w:ins>
    </w:p>
    <w:p w14:paraId="6F1AB3B5" w14:textId="2A80E866" w:rsidR="00D165A3" w:rsidRPr="00981734" w:rsidDel="00206874" w:rsidRDefault="00D165A3" w:rsidP="00206874">
      <w:pPr>
        <w:rPr>
          <w:ins w:id="2550" w:author="Author"/>
          <w:del w:id="2551" w:author="Author"/>
          <w:b/>
          <w:bCs/>
          <w:sz w:val="24"/>
          <w:szCs w:val="24"/>
        </w:rPr>
      </w:pPr>
      <w:ins w:id="2552" w:author="Author">
        <w:del w:id="2553" w:author="Author">
          <w:r w:rsidRPr="00E2435F" w:rsidDel="00206874">
            <w:rPr>
              <w:b/>
              <w:bCs/>
              <w:sz w:val="24"/>
              <w:szCs w:val="24"/>
            </w:rPr>
            <w:delText>Conclusion:</w:delText>
          </w:r>
        </w:del>
      </w:ins>
    </w:p>
    <w:p w14:paraId="6E6D0B15" w14:textId="478150B5" w:rsidR="00D165A3" w:rsidRPr="00981734" w:rsidDel="00206874" w:rsidRDefault="00D165A3" w:rsidP="00206874">
      <w:pPr>
        <w:pStyle w:val="NormalWeb"/>
        <w:rPr>
          <w:ins w:id="2554" w:author="Author"/>
          <w:del w:id="2555" w:author="Author"/>
        </w:rPr>
      </w:pPr>
      <w:ins w:id="2556" w:author="Author">
        <w:del w:id="2557" w:author="Author">
          <w:r w:rsidRPr="00981734" w:rsidDel="00206874">
            <w:delText>The analysis of ADS-B data and the trajectory-based optimization at PEK Airport were given in this research as examples of a data-driven approach. In order to illustrate the airport operating performance, significant surface management components such as runway utilization and separation times, taxi routes, and taxi times were extracted. Two potential control tactics were suggested based on the observations and analysis: regulated pushback for departures and arrival taxi reroutes to avoid U-shaped taxiways.</w:delText>
          </w:r>
        </w:del>
      </w:ins>
    </w:p>
    <w:p w14:paraId="684F06DC" w14:textId="3647C618" w:rsidR="00D165A3" w:rsidRPr="00EE21DA" w:rsidDel="00206874" w:rsidRDefault="00D165A3" w:rsidP="00206874">
      <w:pPr>
        <w:pStyle w:val="NormalWeb"/>
        <w:rPr>
          <w:ins w:id="2558" w:author="Author"/>
          <w:del w:id="2559" w:author="Author"/>
          <w:b/>
          <w:bCs/>
        </w:rPr>
      </w:pPr>
      <w:ins w:id="2560" w:author="Author">
        <w:del w:id="2561" w:author="Author">
          <w:r w:rsidRPr="00EE21DA" w:rsidDel="00206874">
            <w:rPr>
              <w:b/>
              <w:bCs/>
            </w:rPr>
            <w:delText>Citation:</w:delText>
          </w:r>
        </w:del>
      </w:ins>
    </w:p>
    <w:p w14:paraId="3AC704DB" w14:textId="17C0C5A7" w:rsidR="00D165A3" w:rsidDel="00206874" w:rsidRDefault="00D165A3" w:rsidP="00206874">
      <w:pPr>
        <w:pStyle w:val="NormalWeb"/>
        <w:rPr>
          <w:ins w:id="2562" w:author="Author"/>
          <w:del w:id="2563" w:author="Author"/>
        </w:rPr>
      </w:pPr>
      <w:ins w:id="2564" w:author="Author">
        <w:del w:id="2565" w:author="Author">
          <w:r w:rsidDel="00206874">
            <w:delText xml:space="preserve">Ma, J., Zhou, J., Liang, M., &amp; Delahaye, D. (2022, December 1). </w:delText>
          </w:r>
          <w:r w:rsidDel="00206874">
            <w:rPr>
              <w:i/>
              <w:iCs/>
            </w:rPr>
            <w:delText>Data-driven trajectory-based analysis and optimization of airport surface movement</w:delText>
          </w:r>
          <w:r w:rsidDel="00206874">
            <w:delText xml:space="preserve">. Transportation Research Part C: Emerging Technologies; Elsevier BV. </w:delText>
          </w:r>
          <w:r w:rsidDel="00206874">
            <w:fldChar w:fldCharType="begin"/>
          </w:r>
          <w:r w:rsidDel="00206874">
            <w:delInstrText>HYPERLINK "https://doi.org/10.1016/j.trc.2022.103902"</w:delInstrText>
          </w:r>
          <w:r w:rsidDel="00206874">
            <w:fldChar w:fldCharType="separate"/>
          </w:r>
          <w:r w:rsidRPr="0034395E" w:rsidDel="00206874">
            <w:rPr>
              <w:rStyle w:val="Hyperlink"/>
            </w:rPr>
            <w:delText>https://doi.org/10.1016/j.trc.2022.103902</w:delText>
          </w:r>
          <w:r w:rsidDel="00206874">
            <w:fldChar w:fldCharType="end"/>
          </w:r>
        </w:del>
      </w:ins>
    </w:p>
    <w:p w14:paraId="001224B9" w14:textId="77777777" w:rsidR="00D165A3" w:rsidDel="00206874" w:rsidRDefault="00D165A3" w:rsidP="00206874">
      <w:pPr>
        <w:pStyle w:val="NormalWeb"/>
        <w:rPr>
          <w:ins w:id="2566" w:author="Author"/>
          <w:del w:id="2567" w:author="Author"/>
        </w:rPr>
      </w:pPr>
    </w:p>
    <w:p w14:paraId="73DAE1D8" w14:textId="21152892" w:rsidR="001D32A6" w:rsidDel="00206874" w:rsidRDefault="001D32A6">
      <w:pPr>
        <w:ind w:firstLine="0"/>
        <w:rPr>
          <w:ins w:id="2568" w:author="Author"/>
          <w:del w:id="2569" w:author="Author"/>
        </w:rPr>
        <w:pPrChange w:id="2570" w:author="Author">
          <w:pPr/>
        </w:pPrChange>
      </w:pPr>
    </w:p>
    <w:p w14:paraId="78BB5D31" w14:textId="43C2364A" w:rsidR="007714FF" w:rsidDel="00206874" w:rsidRDefault="007714FF">
      <w:pPr>
        <w:ind w:firstLine="0"/>
        <w:rPr>
          <w:ins w:id="2571" w:author="Author"/>
          <w:del w:id="2572" w:author="Author"/>
        </w:rPr>
        <w:pPrChange w:id="2573" w:author="Author">
          <w:pPr>
            <w:pStyle w:val="NormalWeb"/>
            <w:spacing w:before="0" w:beforeAutospacing="0" w:after="0" w:afterAutospacing="0" w:line="480" w:lineRule="auto"/>
            <w:ind w:left="720" w:hanging="720"/>
          </w:pPr>
        </w:pPrChange>
      </w:pPr>
    </w:p>
    <w:p w14:paraId="173F1F10" w14:textId="0CA99924" w:rsidR="004432F1" w:rsidDel="00206874" w:rsidRDefault="004432F1">
      <w:pPr>
        <w:ind w:firstLine="0"/>
        <w:rPr>
          <w:ins w:id="2574" w:author="Author"/>
          <w:del w:id="2575" w:author="Author"/>
        </w:rPr>
        <w:pPrChange w:id="2576" w:author="Author">
          <w:pPr>
            <w:pStyle w:val="NormalWeb"/>
            <w:spacing w:before="0" w:beforeAutospacing="0" w:after="0" w:afterAutospacing="0" w:line="480" w:lineRule="auto"/>
            <w:ind w:left="720" w:hanging="720"/>
          </w:pPr>
        </w:pPrChange>
      </w:pPr>
    </w:p>
    <w:p w14:paraId="04DE0416" w14:textId="6164AEE7" w:rsidR="00FC6143" w:rsidDel="00206874" w:rsidRDefault="00FC6143">
      <w:pPr>
        <w:ind w:firstLine="0"/>
        <w:rPr>
          <w:ins w:id="2577" w:author="Author"/>
          <w:del w:id="2578" w:author="Author"/>
        </w:rPr>
        <w:pPrChange w:id="2579" w:author="Author">
          <w:pPr>
            <w:pStyle w:val="NormalWeb"/>
            <w:spacing w:before="0" w:beforeAutospacing="0" w:after="0" w:afterAutospacing="0" w:line="480" w:lineRule="auto"/>
            <w:ind w:left="720" w:hanging="720"/>
          </w:pPr>
        </w:pPrChange>
      </w:pPr>
    </w:p>
    <w:p w14:paraId="51B50334" w14:textId="6E96AFED" w:rsidR="007967B7" w:rsidDel="00206874" w:rsidRDefault="007967B7">
      <w:pPr>
        <w:ind w:firstLine="0"/>
        <w:rPr>
          <w:ins w:id="2580" w:author="Author"/>
          <w:del w:id="2581" w:author="Author"/>
        </w:rPr>
        <w:pPrChange w:id="2582" w:author="Author">
          <w:pPr>
            <w:pStyle w:val="NormalWeb"/>
            <w:spacing w:before="0" w:beforeAutospacing="0" w:after="0" w:afterAutospacing="0" w:line="480" w:lineRule="auto"/>
            <w:ind w:left="720" w:hanging="720"/>
          </w:pPr>
        </w:pPrChange>
      </w:pPr>
    </w:p>
    <w:p w14:paraId="6CC6B305" w14:textId="25E81966" w:rsidR="004E0DE9" w:rsidRPr="004E0DE9" w:rsidDel="00206874" w:rsidRDefault="004E0DE9">
      <w:pPr>
        <w:ind w:firstLine="0"/>
        <w:rPr>
          <w:ins w:id="2583" w:author="Author"/>
          <w:del w:id="2584" w:author="Author"/>
        </w:rPr>
        <w:pPrChange w:id="2585" w:author="Author">
          <w:pPr>
            <w:pStyle w:val="NormalWeb"/>
            <w:spacing w:before="0" w:beforeAutospacing="0" w:after="0" w:afterAutospacing="0" w:line="480" w:lineRule="auto"/>
            <w:ind w:left="720" w:hanging="720"/>
          </w:pPr>
        </w:pPrChange>
      </w:pPr>
    </w:p>
    <w:p w14:paraId="68C04E73" w14:textId="54233319" w:rsidR="0093458E" w:rsidDel="00206874" w:rsidRDefault="0093458E">
      <w:pPr>
        <w:ind w:firstLine="0"/>
        <w:rPr>
          <w:ins w:id="2586" w:author="Author"/>
          <w:del w:id="2587" w:author="Author"/>
        </w:rPr>
        <w:pPrChange w:id="2588" w:author="Author">
          <w:pPr>
            <w:pStyle w:val="NormalWeb"/>
            <w:spacing w:before="0" w:beforeAutospacing="0" w:after="0" w:afterAutospacing="0" w:line="480" w:lineRule="auto"/>
            <w:ind w:left="720" w:hanging="720"/>
          </w:pPr>
        </w:pPrChange>
      </w:pPr>
    </w:p>
    <w:p w14:paraId="1D8D9971" w14:textId="010007AD" w:rsidR="008D248A" w:rsidDel="00206874" w:rsidRDefault="008D248A">
      <w:pPr>
        <w:ind w:firstLine="0"/>
        <w:divId w:val="1419908626"/>
        <w:rPr>
          <w:del w:id="2589" w:author="Author"/>
        </w:rPr>
        <w:pPrChange w:id="2590" w:author="Author">
          <w:pPr>
            <w:pStyle w:val="NormalWeb"/>
            <w:spacing w:line="480" w:lineRule="auto"/>
            <w:jc w:val="center"/>
            <w:divId w:val="1419908626"/>
          </w:pPr>
        </w:pPrChange>
      </w:pPr>
      <w:ins w:id="2591" w:author="Author">
        <w:del w:id="2592" w:author="Author">
          <w:r w:rsidDel="00206874">
            <w:br/>
          </w:r>
        </w:del>
      </w:ins>
    </w:p>
    <w:customXmlDelRangeStart w:id="2593" w:author="Author"/>
    <w:sdt>
      <w:sdtPr>
        <w:tag w:val="rw.bWnCOutputStyleIdiblio"/>
        <w:id w:val="-427506461"/>
        <w:placeholder>
          <w:docPart w:val="70573763D328446CA7987239BE6FCF0A"/>
        </w:placeholder>
      </w:sdtPr>
      <w:sdtContent>
        <w:customXmlDelRangeEnd w:id="2593"/>
        <w:p w14:paraId="0C8A48AB" w14:textId="5B6E954D" w:rsidR="008D248A" w:rsidDel="00206874" w:rsidRDefault="008D248A">
          <w:pPr>
            <w:ind w:firstLine="0"/>
            <w:divId w:val="1853181686"/>
            <w:rPr>
              <w:ins w:id="2594" w:author="Author"/>
              <w:del w:id="2595" w:author="Author"/>
              <w:color w:val="000000"/>
            </w:rPr>
            <w:pPrChange w:id="2596" w:author="Author">
              <w:pPr>
                <w:pStyle w:val="NormalWeb"/>
                <w:spacing w:line="480" w:lineRule="auto"/>
                <w:jc w:val="center"/>
                <w:divId w:val="1853181686"/>
              </w:pPr>
            </w:pPrChange>
          </w:pPr>
          <w:ins w:id="2597" w:author="Author">
            <w:del w:id="2598" w:author="Author">
              <w:r w:rsidDel="00206874">
                <w:rPr>
                  <w:color w:val="000000"/>
                </w:rPr>
                <w:delText>References</w:delText>
              </w:r>
            </w:del>
          </w:ins>
        </w:p>
        <w:p w14:paraId="30128C88" w14:textId="6EAA117E" w:rsidR="008D248A" w:rsidDel="00206874" w:rsidRDefault="008D248A">
          <w:pPr>
            <w:ind w:firstLine="0"/>
            <w:divId w:val="1853181686"/>
            <w:rPr>
              <w:ins w:id="2599" w:author="Author"/>
              <w:del w:id="2600" w:author="Author"/>
              <w:color w:val="000000"/>
            </w:rPr>
            <w:pPrChange w:id="2601" w:author="Author">
              <w:pPr>
                <w:pStyle w:val="NormalWeb"/>
                <w:spacing w:line="480" w:lineRule="auto"/>
                <w:ind w:left="450" w:hanging="450"/>
                <w:divId w:val="1853181686"/>
              </w:pPr>
            </w:pPrChange>
          </w:pPr>
          <w:ins w:id="2602" w:author="Author">
            <w:del w:id="2603" w:author="Author">
              <w:r w:rsidDel="00206874">
                <w:rPr>
                  <w:i/>
                  <w:iCs/>
                  <w:color w:val="000000"/>
                </w:rPr>
                <w:delText>Airline Quality Rating 2022</w:delText>
              </w:r>
              <w:r w:rsidDel="00206874">
                <w:rPr>
                  <w:color w:val="000000"/>
                </w:rPr>
                <w:delText xml:space="preserve"> (2022). </w:delText>
              </w:r>
            </w:del>
          </w:ins>
        </w:p>
        <w:p w14:paraId="52A61107" w14:textId="1B9C8AAE" w:rsidR="008D248A" w:rsidDel="00206874" w:rsidRDefault="008D248A">
          <w:pPr>
            <w:ind w:firstLine="0"/>
            <w:divId w:val="1853181686"/>
            <w:rPr>
              <w:ins w:id="2604" w:author="Author"/>
              <w:del w:id="2605" w:author="Author"/>
              <w:color w:val="000000"/>
            </w:rPr>
            <w:pPrChange w:id="2606" w:author="Author">
              <w:pPr>
                <w:pStyle w:val="NormalWeb"/>
                <w:spacing w:line="480" w:lineRule="auto"/>
                <w:ind w:left="450" w:hanging="450"/>
                <w:divId w:val="1853181686"/>
              </w:pPr>
            </w:pPrChange>
          </w:pPr>
          <w:ins w:id="2607" w:author="Author">
            <w:del w:id="2608" w:author="Author">
              <w:r w:rsidDel="00206874">
                <w:rPr>
                  <w:color w:val="000000"/>
                </w:rPr>
                <w:delText>Wang, T., &amp; Pham, Y. T. H. (2020). An Application of Cluster Analysis Method to Determine Vietnam Airlines’ Ground Handling Service Quality Benchmarks.</w:delText>
              </w:r>
              <w:r w:rsidDel="00206874">
                <w:rPr>
                  <w:i/>
                  <w:iCs/>
                  <w:color w:val="000000"/>
                </w:rPr>
                <w:delText xml:space="preserve"> Journal of Advanced Transportation, 2020</w:delText>
              </w:r>
              <w:r w:rsidDel="00206874">
                <w:rPr>
                  <w:color w:val="000000"/>
                </w:rPr>
                <w:delText>, 1-13. 10.1155/2020/4156298</w:delText>
              </w:r>
            </w:del>
          </w:ins>
        </w:p>
        <w:p w14:paraId="47E8084B" w14:textId="44154D4F" w:rsidR="008D248A" w:rsidDel="00206874" w:rsidRDefault="008D248A">
          <w:pPr>
            <w:ind w:firstLine="0"/>
            <w:divId w:val="1853181686"/>
            <w:rPr>
              <w:ins w:id="2609" w:author="Author"/>
              <w:del w:id="2610" w:author="Author"/>
              <w:color w:val="000000"/>
            </w:rPr>
            <w:pPrChange w:id="2611" w:author="Author">
              <w:pPr>
                <w:pStyle w:val="NormalWeb"/>
                <w:spacing w:line="480" w:lineRule="auto"/>
                <w:ind w:left="450" w:hanging="450"/>
                <w:divId w:val="1853181686"/>
              </w:pPr>
            </w:pPrChange>
          </w:pPr>
          <w:ins w:id="2612" w:author="Author">
            <w:del w:id="2613" w:author="Author">
              <w:r w:rsidDel="00206874">
                <w:rPr>
                  <w:color w:val="000000"/>
                </w:rPr>
                <w:delText>Wrediningsih, A. P., Sugito, Prahutama, A., &amp; Hakim, A. R. (2019). Non-Poisson queueing model's identification (Case study: AKAP and AKDP bus on the West Lines bus service of Tirtonadi Surakarta).</w:delText>
              </w:r>
              <w:r w:rsidDel="00206874">
                <w:rPr>
                  <w:i/>
                  <w:iCs/>
                  <w:color w:val="000000"/>
                </w:rPr>
                <w:delText xml:space="preserve"> Journal of Physics. Conference Series, 1217</w:delText>
              </w:r>
              <w:r w:rsidDel="00206874">
                <w:rPr>
                  <w:color w:val="000000"/>
                </w:rPr>
                <w:delText>(1), 12102. 10.1088/1742-6596/1217/1/012102</w:delText>
              </w:r>
            </w:del>
          </w:ins>
        </w:p>
        <w:p w14:paraId="05A65935" w14:textId="392FD8DE" w:rsidR="008D248A" w:rsidDel="00206874" w:rsidRDefault="00000000">
          <w:pPr>
            <w:ind w:firstLine="0"/>
            <w:rPr>
              <w:ins w:id="2614" w:author="Author"/>
              <w:del w:id="2615" w:author="Author"/>
              <w:rFonts w:ascii="Times New Roman" w:eastAsia="Times New Roman" w:hAnsi="Times New Roman" w:cs="Times New Roman"/>
              <w:sz w:val="24"/>
              <w:szCs w:val="24"/>
            </w:rPr>
            <w:pPrChange w:id="2616" w:author="Author">
              <w:pPr>
                <w:pStyle w:val="ListParagraph"/>
                <w:ind w:left="360" w:firstLine="0"/>
              </w:pPr>
            </w:pPrChange>
          </w:pPr>
        </w:p>
        <w:customXmlDelRangeStart w:id="2617" w:author="Author"/>
      </w:sdtContent>
    </w:sdt>
    <w:customXmlDelRangeEnd w:id="2617"/>
    <w:p w14:paraId="70CBFCAE" w14:textId="753176C5" w:rsidR="007C3B13" w:rsidRPr="0047453A" w:rsidRDefault="007C3B13">
      <w:pPr>
        <w:ind w:firstLine="0"/>
        <w:rPr>
          <w:rFonts w:ascii="Times New Roman" w:eastAsia="Times New Roman" w:hAnsi="Times New Roman" w:cs="Times New Roman"/>
          <w:sz w:val="24"/>
          <w:szCs w:val="24"/>
        </w:rPr>
        <w:pPrChange w:id="2618" w:author="Author">
          <w:pPr>
            <w:pStyle w:val="ListParagraph"/>
            <w:ind w:left="360" w:firstLine="0"/>
          </w:pPr>
        </w:pPrChange>
      </w:pPr>
    </w:p>
    <w:sectPr w:rsidR="007C3B13" w:rsidRPr="0047453A" w:rsidSect="00A74B32">
      <w:headerReference w:type="default" r:id="rId44"/>
      <w:footerReference w:type="default" r:id="rId45"/>
      <w:headerReference w:type="first" r:id="rId46"/>
      <w:footerReference w:type="first" r:id="rId4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04A91" w14:textId="77777777" w:rsidR="005E0212" w:rsidRDefault="005E0212">
      <w:pPr>
        <w:spacing w:line="240" w:lineRule="auto"/>
      </w:pPr>
      <w:r>
        <w:separator/>
      </w:r>
    </w:p>
  </w:endnote>
  <w:endnote w:type="continuationSeparator" w:id="0">
    <w:p w14:paraId="5E8D127E" w14:textId="77777777" w:rsidR="005E0212" w:rsidRDefault="005E0212">
      <w:pPr>
        <w:spacing w:line="240" w:lineRule="auto"/>
      </w:pPr>
      <w:r>
        <w:continuationSeparator/>
      </w:r>
    </w:p>
  </w:endnote>
  <w:endnote w:type="continuationNotice" w:id="1">
    <w:p w14:paraId="7C048F02" w14:textId="77777777" w:rsidR="005E0212" w:rsidRDefault="005E021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630" w:author="Author"/>
  <w:sdt>
    <w:sdtPr>
      <w:id w:val="1029383689"/>
      <w:docPartObj>
        <w:docPartGallery w:val="Page Numbers (Bottom of Page)"/>
        <w:docPartUnique/>
      </w:docPartObj>
    </w:sdtPr>
    <w:sdtEndPr>
      <w:rPr>
        <w:color w:val="7F7F7F" w:themeColor="background1" w:themeShade="7F"/>
        <w:spacing w:val="60"/>
      </w:rPr>
    </w:sdtEndPr>
    <w:sdtContent>
      <w:customXmlInsRangeEnd w:id="2630"/>
      <w:p w14:paraId="0D3100FA" w14:textId="4790F258" w:rsidR="00352408" w:rsidRDefault="00352408">
        <w:pPr>
          <w:pStyle w:val="Footer"/>
          <w:pBdr>
            <w:top w:val="single" w:sz="4" w:space="1" w:color="D9D9D9" w:themeColor="background1" w:themeShade="D9"/>
          </w:pBdr>
          <w:jc w:val="right"/>
          <w:rPr>
            <w:ins w:id="2631" w:author="Author"/>
          </w:rPr>
        </w:pPr>
        <w:ins w:id="2632" w:author="Autho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ins>
      </w:p>
      <w:customXmlInsRangeStart w:id="2633" w:author="Author"/>
    </w:sdtContent>
  </w:sdt>
  <w:customXmlInsRangeEnd w:id="2633"/>
  <w:p w14:paraId="4A647FF0" w14:textId="77777777" w:rsidR="733B038C" w:rsidRDefault="733B038C" w:rsidP="733B03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33B038C" w14:paraId="40B64F8B" w14:textId="77777777" w:rsidTr="733B038C">
      <w:tc>
        <w:tcPr>
          <w:tcW w:w="3120" w:type="dxa"/>
        </w:tcPr>
        <w:p w14:paraId="5FC146AC" w14:textId="19CAD7CE" w:rsidR="733B038C" w:rsidRDefault="00A56E92" w:rsidP="733B038C">
          <w:pPr>
            <w:pStyle w:val="Header"/>
            <w:ind w:left="-115"/>
          </w:pPr>
          <w:r>
            <w:rPr>
              <w:noProof/>
            </w:rPr>
            <w:drawing>
              <wp:inline distT="0" distB="0" distL="0" distR="0" wp14:anchorId="15C5B149" wp14:editId="5ABC5A6A">
                <wp:extent cx="777240" cy="338035"/>
                <wp:effectExtent l="0" t="0" r="0" b="0"/>
                <wp:docPr id="1346494839" name="Picture 134649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94839" name="Picture 1346494839"/>
                        <pic:cNvPicPr/>
                      </pic:nvPicPr>
                      <pic:blipFill>
                        <a:blip r:embed="rId1">
                          <a:extLst>
                            <a:ext uri="{28A0092B-C50C-407E-A947-70E740481C1C}">
                              <a14:useLocalDpi xmlns:a14="http://schemas.microsoft.com/office/drawing/2010/main" val="0"/>
                            </a:ext>
                          </a:extLst>
                        </a:blip>
                        <a:stretch>
                          <a:fillRect/>
                        </a:stretch>
                      </pic:blipFill>
                      <pic:spPr>
                        <a:xfrm>
                          <a:off x="0" y="0"/>
                          <a:ext cx="792961" cy="344872"/>
                        </a:xfrm>
                        <a:prstGeom prst="rect">
                          <a:avLst/>
                        </a:prstGeom>
                      </pic:spPr>
                    </pic:pic>
                  </a:graphicData>
                </a:graphic>
              </wp:inline>
            </w:drawing>
          </w:r>
        </w:p>
      </w:tc>
      <w:tc>
        <w:tcPr>
          <w:tcW w:w="3120" w:type="dxa"/>
        </w:tcPr>
        <w:p w14:paraId="14C110B9" w14:textId="77777777" w:rsidR="733B038C" w:rsidRDefault="733B038C" w:rsidP="733B038C">
          <w:pPr>
            <w:pStyle w:val="Header"/>
            <w:jc w:val="center"/>
          </w:pPr>
        </w:p>
      </w:tc>
      <w:tc>
        <w:tcPr>
          <w:tcW w:w="3120" w:type="dxa"/>
        </w:tcPr>
        <w:p w14:paraId="4DAB53AF" w14:textId="0918866B" w:rsidR="733B038C" w:rsidRDefault="00A56E92" w:rsidP="733B038C">
          <w:pPr>
            <w:pStyle w:val="Header"/>
            <w:ind w:right="-115"/>
            <w:jc w:val="right"/>
          </w:pPr>
          <w:r>
            <w:t>Fall 2023</w:t>
          </w:r>
        </w:p>
      </w:tc>
    </w:tr>
  </w:tbl>
  <w:p w14:paraId="2D1661B6" w14:textId="77777777" w:rsidR="733B038C" w:rsidRDefault="733B038C" w:rsidP="733B03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D1B53" w14:textId="77777777" w:rsidR="005E0212" w:rsidRDefault="005E0212">
      <w:pPr>
        <w:spacing w:line="240" w:lineRule="auto"/>
      </w:pPr>
      <w:r>
        <w:separator/>
      </w:r>
    </w:p>
  </w:footnote>
  <w:footnote w:type="continuationSeparator" w:id="0">
    <w:p w14:paraId="60BF38A6" w14:textId="77777777" w:rsidR="005E0212" w:rsidRDefault="005E0212">
      <w:pPr>
        <w:spacing w:line="240" w:lineRule="auto"/>
      </w:pPr>
      <w:r>
        <w:continuationSeparator/>
      </w:r>
    </w:p>
  </w:footnote>
  <w:footnote w:type="continuationNotice" w:id="1">
    <w:p w14:paraId="0016B67E" w14:textId="77777777" w:rsidR="005E0212" w:rsidRDefault="005E021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5060" w:type="dxa"/>
      <w:tblLayout w:type="fixed"/>
      <w:tblLook w:val="06A0" w:firstRow="1" w:lastRow="0" w:firstColumn="1" w:lastColumn="0" w:noHBand="1" w:noVBand="1"/>
      <w:tblPrChange w:id="2619" w:author="Author">
        <w:tblPr>
          <w:tblW w:w="0" w:type="auto"/>
          <w:tblLayout w:type="fixed"/>
          <w:tblLook w:val="06A0" w:firstRow="1" w:lastRow="0" w:firstColumn="1" w:lastColumn="0" w:noHBand="1" w:noVBand="1"/>
        </w:tblPr>
      </w:tblPrChange>
    </w:tblPr>
    <w:tblGrid>
      <w:gridCol w:w="8820"/>
      <w:gridCol w:w="3120"/>
      <w:gridCol w:w="3120"/>
      <w:tblGridChange w:id="2620">
        <w:tblGrid>
          <w:gridCol w:w="3120"/>
          <w:gridCol w:w="3120"/>
          <w:gridCol w:w="3120"/>
        </w:tblGrid>
      </w:tblGridChange>
    </w:tblGrid>
    <w:tr w:rsidR="00904DBE" w14:paraId="77376E14" w14:textId="77777777" w:rsidTr="00B10993">
      <w:tc>
        <w:tcPr>
          <w:tcW w:w="8820" w:type="dxa"/>
          <w:tcPrChange w:id="2621" w:author="Author">
            <w:tcPr>
              <w:tcW w:w="3120" w:type="dxa"/>
            </w:tcPr>
          </w:tcPrChange>
        </w:tcPr>
        <w:p w14:paraId="2279C3BE" w14:textId="72A0EBA6" w:rsidR="00604652" w:rsidRPr="00D609C3" w:rsidRDefault="00A56E92">
          <w:pPr>
            <w:pStyle w:val="Header"/>
            <w:ind w:right="-5810"/>
            <w:rPr>
              <w:rFonts w:ascii="Times New Roman" w:hAnsi="Times New Roman" w:cs="Times New Roman"/>
              <w:sz w:val="24"/>
              <w:szCs w:val="24"/>
              <w:rPrChange w:id="2622" w:author="Author">
                <w:rPr/>
              </w:rPrChange>
            </w:rPr>
            <w:pPrChange w:id="2623" w:author="Author">
              <w:pPr>
                <w:pStyle w:val="Header"/>
              </w:pPr>
            </w:pPrChange>
          </w:pPr>
          <w:del w:id="2624" w:author="Author">
            <w:r w:rsidDel="00D609C3">
              <w:delText>ADTA 5900 - Capstone Project</w:delText>
            </w:r>
          </w:del>
          <w:ins w:id="2625" w:author="Author">
            <w:r w:rsidR="00D609C3">
              <w:rPr>
                <w:rFonts w:ascii="Times New Roman" w:hAnsi="Times New Roman" w:cs="Times New Roman"/>
                <w:sz w:val="24"/>
                <w:szCs w:val="24"/>
              </w:rPr>
              <w:t xml:space="preserve">Aamani Ramanathan </w:t>
            </w:r>
            <w:proofErr w:type="spellStart"/>
            <w:r w:rsidR="00D609C3">
              <w:rPr>
                <w:rFonts w:ascii="Times New Roman" w:hAnsi="Times New Roman" w:cs="Times New Roman"/>
                <w:sz w:val="24"/>
                <w:szCs w:val="24"/>
              </w:rPr>
              <w:t>Parthasarthy</w:t>
            </w:r>
            <w:proofErr w:type="spellEnd"/>
            <w:r w:rsidR="002979E4">
              <w:rPr>
                <w:rFonts w:ascii="Times New Roman" w:hAnsi="Times New Roman" w:cs="Times New Roman"/>
                <w:sz w:val="24"/>
                <w:szCs w:val="24"/>
              </w:rPr>
              <w:t xml:space="preserve"> |</w:t>
            </w:r>
            <w:del w:id="2626" w:author="Author">
              <w:r w:rsidR="00D609C3" w:rsidDel="002979E4">
                <w:rPr>
                  <w:rFonts w:ascii="Times New Roman" w:hAnsi="Times New Roman" w:cs="Times New Roman"/>
                  <w:sz w:val="24"/>
                  <w:szCs w:val="24"/>
                </w:rPr>
                <w:delText xml:space="preserve"> |</w:delText>
              </w:r>
            </w:del>
            <w:r w:rsidR="00D609C3">
              <w:rPr>
                <w:rFonts w:ascii="Times New Roman" w:hAnsi="Times New Roman" w:cs="Times New Roman"/>
                <w:sz w:val="24"/>
                <w:szCs w:val="24"/>
              </w:rPr>
              <w:t xml:space="preserve"> </w:t>
            </w:r>
            <w:r w:rsidR="00B10993">
              <w:rPr>
                <w:rFonts w:ascii="Times New Roman" w:hAnsi="Times New Roman" w:cs="Times New Roman"/>
                <w:sz w:val="24"/>
                <w:szCs w:val="24"/>
              </w:rPr>
              <w:t xml:space="preserve">Naga Praveena Kollipara </w:t>
            </w:r>
            <w:r w:rsidR="002979E4">
              <w:rPr>
                <w:rFonts w:ascii="Times New Roman" w:hAnsi="Times New Roman" w:cs="Times New Roman"/>
                <w:sz w:val="24"/>
                <w:szCs w:val="24"/>
              </w:rPr>
              <w:t>|</w:t>
            </w:r>
            <w:del w:id="2627" w:author="Author">
              <w:r w:rsidR="00B10993" w:rsidDel="002979E4">
                <w:rPr>
                  <w:rFonts w:ascii="Times New Roman" w:hAnsi="Times New Roman" w:cs="Times New Roman"/>
                  <w:sz w:val="24"/>
                  <w:szCs w:val="24"/>
                </w:rPr>
                <w:delText>|</w:delText>
              </w:r>
            </w:del>
            <w:r w:rsidR="00B10993">
              <w:rPr>
                <w:rFonts w:ascii="Times New Roman" w:hAnsi="Times New Roman" w:cs="Times New Roman"/>
                <w:sz w:val="24"/>
                <w:szCs w:val="24"/>
              </w:rPr>
              <w:t xml:space="preserve"> Mohammed Zubairuddin</w:t>
            </w:r>
          </w:ins>
        </w:p>
      </w:tc>
      <w:tc>
        <w:tcPr>
          <w:tcW w:w="3120" w:type="dxa"/>
          <w:tcPrChange w:id="2628" w:author="Author">
            <w:tcPr>
              <w:tcW w:w="3120" w:type="dxa"/>
            </w:tcPr>
          </w:tcPrChange>
        </w:tcPr>
        <w:p w14:paraId="34570EAA" w14:textId="77777777" w:rsidR="00904DBE" w:rsidRDefault="00904DBE" w:rsidP="00904DBE">
          <w:pPr>
            <w:pStyle w:val="Header"/>
            <w:jc w:val="center"/>
          </w:pPr>
        </w:p>
      </w:tc>
      <w:tc>
        <w:tcPr>
          <w:tcW w:w="3120" w:type="dxa"/>
          <w:tcPrChange w:id="2629" w:author="Author">
            <w:tcPr>
              <w:tcW w:w="3120" w:type="dxa"/>
            </w:tcPr>
          </w:tcPrChange>
        </w:tcPr>
        <w:p w14:paraId="0ADA63E8" w14:textId="2EA08437" w:rsidR="00904DBE" w:rsidRDefault="00904DBE" w:rsidP="00904DBE">
          <w:pPr>
            <w:pStyle w:val="Header"/>
            <w:ind w:right="-115"/>
            <w:jc w:val="right"/>
          </w:pPr>
        </w:p>
      </w:tc>
    </w:tr>
  </w:tbl>
  <w:p w14:paraId="2486FB50" w14:textId="77777777" w:rsidR="733B038C" w:rsidRDefault="733B038C" w:rsidP="733B03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360" w:type="dxa"/>
      <w:tblLayout w:type="fixed"/>
      <w:tblCellMar>
        <w:left w:w="0" w:type="dxa"/>
        <w:right w:w="0" w:type="dxa"/>
      </w:tblCellMar>
      <w:tblLook w:val="0600" w:firstRow="0" w:lastRow="0" w:firstColumn="0" w:lastColumn="0" w:noHBand="1" w:noVBand="1"/>
    </w:tblPr>
    <w:tblGrid>
      <w:gridCol w:w="3120"/>
      <w:gridCol w:w="3120"/>
      <w:gridCol w:w="3120"/>
    </w:tblGrid>
    <w:tr w:rsidR="00A56E92" w14:paraId="064EC718" w14:textId="77777777" w:rsidTr="0DE8A211">
      <w:tc>
        <w:tcPr>
          <w:tcW w:w="3120" w:type="dxa"/>
        </w:tcPr>
        <w:p w14:paraId="0ADE58DE" w14:textId="0434FF54" w:rsidR="00A56E92" w:rsidRPr="00FD478C" w:rsidRDefault="00A56E92" w:rsidP="00A56E92">
          <w:pPr>
            <w:pStyle w:val="Header"/>
          </w:pPr>
          <w:r>
            <w:t>ADTA 5900 - Capstone Project</w:t>
          </w:r>
        </w:p>
      </w:tc>
      <w:tc>
        <w:tcPr>
          <w:tcW w:w="3120" w:type="dxa"/>
        </w:tcPr>
        <w:p w14:paraId="1660A362" w14:textId="639CA121" w:rsidR="00A56E92" w:rsidRPr="00FD478C" w:rsidRDefault="00A56E92" w:rsidP="00A56E92">
          <w:pPr>
            <w:pStyle w:val="Header"/>
          </w:pPr>
        </w:p>
      </w:tc>
      <w:tc>
        <w:tcPr>
          <w:tcW w:w="3120" w:type="dxa"/>
        </w:tcPr>
        <w:p w14:paraId="1468985B" w14:textId="2B76E6F9" w:rsidR="00A56E92" w:rsidRDefault="0DE8A211" w:rsidP="00A56E92">
          <w:pPr>
            <w:pStyle w:val="Header"/>
            <w:jc w:val="center"/>
          </w:pPr>
          <w:r>
            <w:t>Group - ANZ</w:t>
          </w:r>
        </w:p>
      </w:tc>
    </w:tr>
  </w:tbl>
  <w:p w14:paraId="1738A954" w14:textId="77777777" w:rsidR="733B038C" w:rsidRDefault="733B038C" w:rsidP="733B03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F38D1"/>
    <w:multiLevelType w:val="multilevel"/>
    <w:tmpl w:val="F2DED94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76A2F2D"/>
    <w:multiLevelType w:val="hybridMultilevel"/>
    <w:tmpl w:val="035C60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A1903CC"/>
    <w:multiLevelType w:val="multilevel"/>
    <w:tmpl w:val="C00625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C007AE8"/>
    <w:multiLevelType w:val="hybridMultilevel"/>
    <w:tmpl w:val="980EF70E"/>
    <w:lvl w:ilvl="0" w:tplc="BFE44872">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144BF"/>
    <w:multiLevelType w:val="hybridMultilevel"/>
    <w:tmpl w:val="C824AE80"/>
    <w:lvl w:ilvl="0" w:tplc="F252BE5E">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5046E"/>
    <w:multiLevelType w:val="multilevel"/>
    <w:tmpl w:val="FFFFFFFF"/>
    <w:lvl w:ilvl="0">
      <w:start w:val="1"/>
      <w:numFmt w:val="decimal"/>
      <w:lvlText w:val="%1."/>
      <w:lvlJc w:val="left"/>
      <w:pPr>
        <w:ind w:left="720" w:hanging="360"/>
      </w:pPr>
    </w:lvl>
    <w:lvl w:ilvl="1">
      <w:start w:val="1"/>
      <w:numFmt w:val="decimal"/>
      <w:lvlText w:val="%1.%2."/>
      <w:lvlJc w:val="left"/>
      <w:pPr>
        <w:ind w:left="153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 w15:restartNumberingAfterBreak="0">
    <w:nsid w:val="1E0A1971"/>
    <w:multiLevelType w:val="hybridMultilevel"/>
    <w:tmpl w:val="70C83E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1D21DCB"/>
    <w:multiLevelType w:val="hybridMultilevel"/>
    <w:tmpl w:val="45AE71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2FA6ED2"/>
    <w:multiLevelType w:val="hybridMultilevel"/>
    <w:tmpl w:val="962A5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FDF899"/>
    <w:multiLevelType w:val="hybridMultilevel"/>
    <w:tmpl w:val="BC6C15D4"/>
    <w:lvl w:ilvl="0" w:tplc="E6560E2E">
      <w:start w:val="1"/>
      <w:numFmt w:val="bullet"/>
      <w:lvlText w:val="·"/>
      <w:lvlJc w:val="left"/>
      <w:pPr>
        <w:ind w:left="720" w:hanging="360"/>
      </w:pPr>
      <w:rPr>
        <w:rFonts w:ascii="Symbol" w:hAnsi="Symbol" w:hint="default"/>
      </w:rPr>
    </w:lvl>
    <w:lvl w:ilvl="1" w:tplc="4B345C40">
      <w:start w:val="1"/>
      <w:numFmt w:val="bullet"/>
      <w:lvlText w:val="o"/>
      <w:lvlJc w:val="left"/>
      <w:pPr>
        <w:ind w:left="1440" w:hanging="360"/>
      </w:pPr>
      <w:rPr>
        <w:rFonts w:ascii="Courier New" w:hAnsi="Courier New" w:hint="default"/>
      </w:rPr>
    </w:lvl>
    <w:lvl w:ilvl="2" w:tplc="8B0CCC40">
      <w:start w:val="1"/>
      <w:numFmt w:val="bullet"/>
      <w:lvlText w:val=""/>
      <w:lvlJc w:val="left"/>
      <w:pPr>
        <w:ind w:left="2160" w:hanging="360"/>
      </w:pPr>
      <w:rPr>
        <w:rFonts w:ascii="Wingdings" w:hAnsi="Wingdings" w:hint="default"/>
      </w:rPr>
    </w:lvl>
    <w:lvl w:ilvl="3" w:tplc="58622D40">
      <w:start w:val="1"/>
      <w:numFmt w:val="bullet"/>
      <w:lvlText w:val=""/>
      <w:lvlJc w:val="left"/>
      <w:pPr>
        <w:ind w:left="2880" w:hanging="360"/>
      </w:pPr>
      <w:rPr>
        <w:rFonts w:ascii="Symbol" w:hAnsi="Symbol" w:hint="default"/>
      </w:rPr>
    </w:lvl>
    <w:lvl w:ilvl="4" w:tplc="7160C9B6">
      <w:start w:val="1"/>
      <w:numFmt w:val="bullet"/>
      <w:lvlText w:val="o"/>
      <w:lvlJc w:val="left"/>
      <w:pPr>
        <w:ind w:left="3600" w:hanging="360"/>
      </w:pPr>
      <w:rPr>
        <w:rFonts w:ascii="Courier New" w:hAnsi="Courier New" w:hint="default"/>
      </w:rPr>
    </w:lvl>
    <w:lvl w:ilvl="5" w:tplc="C09465D6">
      <w:start w:val="1"/>
      <w:numFmt w:val="bullet"/>
      <w:lvlText w:val=""/>
      <w:lvlJc w:val="left"/>
      <w:pPr>
        <w:ind w:left="4320" w:hanging="360"/>
      </w:pPr>
      <w:rPr>
        <w:rFonts w:ascii="Wingdings" w:hAnsi="Wingdings" w:hint="default"/>
      </w:rPr>
    </w:lvl>
    <w:lvl w:ilvl="6" w:tplc="36BC5044">
      <w:start w:val="1"/>
      <w:numFmt w:val="bullet"/>
      <w:lvlText w:val=""/>
      <w:lvlJc w:val="left"/>
      <w:pPr>
        <w:ind w:left="5040" w:hanging="360"/>
      </w:pPr>
      <w:rPr>
        <w:rFonts w:ascii="Symbol" w:hAnsi="Symbol" w:hint="default"/>
      </w:rPr>
    </w:lvl>
    <w:lvl w:ilvl="7" w:tplc="AEE64D34">
      <w:start w:val="1"/>
      <w:numFmt w:val="bullet"/>
      <w:lvlText w:val="o"/>
      <w:lvlJc w:val="left"/>
      <w:pPr>
        <w:ind w:left="5760" w:hanging="360"/>
      </w:pPr>
      <w:rPr>
        <w:rFonts w:ascii="Courier New" w:hAnsi="Courier New" w:hint="default"/>
      </w:rPr>
    </w:lvl>
    <w:lvl w:ilvl="8" w:tplc="276A91CE">
      <w:start w:val="1"/>
      <w:numFmt w:val="bullet"/>
      <w:lvlText w:val=""/>
      <w:lvlJc w:val="left"/>
      <w:pPr>
        <w:ind w:left="6480" w:hanging="360"/>
      </w:pPr>
      <w:rPr>
        <w:rFonts w:ascii="Wingdings" w:hAnsi="Wingdings" w:hint="default"/>
      </w:rPr>
    </w:lvl>
  </w:abstractNum>
  <w:abstractNum w:abstractNumId="10" w15:restartNumberingAfterBreak="0">
    <w:nsid w:val="3E3C5261"/>
    <w:multiLevelType w:val="hybridMultilevel"/>
    <w:tmpl w:val="26DE8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A8647B"/>
    <w:multiLevelType w:val="hybridMultilevel"/>
    <w:tmpl w:val="08A28C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CBC1727"/>
    <w:multiLevelType w:val="hybridMultilevel"/>
    <w:tmpl w:val="EE5E3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35276"/>
    <w:multiLevelType w:val="hybridMultilevel"/>
    <w:tmpl w:val="FACCF1A6"/>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592703A6"/>
    <w:multiLevelType w:val="hybridMultilevel"/>
    <w:tmpl w:val="51324280"/>
    <w:lvl w:ilvl="0" w:tplc="0409000F">
      <w:start w:val="1"/>
      <w:numFmt w:val="decimal"/>
      <w:lvlText w:val="%1."/>
      <w:lvlJc w:val="left"/>
      <w:pPr>
        <w:ind w:left="2520" w:hanging="360"/>
      </w:pPr>
      <w:rPr>
        <w:rFonts w:hint="default"/>
      </w:rPr>
    </w:lvl>
    <w:lvl w:ilvl="1" w:tplc="FFFFFFFF">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15" w15:restartNumberingAfterBreak="0">
    <w:nsid w:val="5ABB7BF9"/>
    <w:multiLevelType w:val="hybridMultilevel"/>
    <w:tmpl w:val="100A8F18"/>
    <w:lvl w:ilvl="0" w:tplc="D2D4A43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EB4271"/>
    <w:multiLevelType w:val="hybridMultilevel"/>
    <w:tmpl w:val="648E2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33155A3"/>
    <w:multiLevelType w:val="hybridMultilevel"/>
    <w:tmpl w:val="D8749D86"/>
    <w:lvl w:ilvl="0" w:tplc="C87AA9E8">
      <w:start w:val="1"/>
      <w:numFmt w:val="bullet"/>
      <w:lvlText w:val="·"/>
      <w:lvlJc w:val="left"/>
      <w:pPr>
        <w:ind w:left="720" w:hanging="360"/>
      </w:pPr>
      <w:rPr>
        <w:rFonts w:ascii="Symbol" w:hAnsi="Symbol" w:hint="default"/>
      </w:rPr>
    </w:lvl>
    <w:lvl w:ilvl="1" w:tplc="A940AB2C">
      <w:start w:val="1"/>
      <w:numFmt w:val="bullet"/>
      <w:lvlText w:val="o"/>
      <w:lvlJc w:val="left"/>
      <w:pPr>
        <w:ind w:left="1440" w:hanging="360"/>
      </w:pPr>
      <w:rPr>
        <w:rFonts w:ascii="Courier New" w:hAnsi="Courier New" w:hint="default"/>
      </w:rPr>
    </w:lvl>
    <w:lvl w:ilvl="2" w:tplc="2F006E80">
      <w:start w:val="1"/>
      <w:numFmt w:val="bullet"/>
      <w:lvlText w:val=""/>
      <w:lvlJc w:val="left"/>
      <w:pPr>
        <w:ind w:left="2160" w:hanging="360"/>
      </w:pPr>
      <w:rPr>
        <w:rFonts w:ascii="Wingdings" w:hAnsi="Wingdings" w:hint="default"/>
      </w:rPr>
    </w:lvl>
    <w:lvl w:ilvl="3" w:tplc="84B805E2">
      <w:start w:val="1"/>
      <w:numFmt w:val="bullet"/>
      <w:lvlText w:val=""/>
      <w:lvlJc w:val="left"/>
      <w:pPr>
        <w:ind w:left="2880" w:hanging="360"/>
      </w:pPr>
      <w:rPr>
        <w:rFonts w:ascii="Symbol" w:hAnsi="Symbol" w:hint="default"/>
      </w:rPr>
    </w:lvl>
    <w:lvl w:ilvl="4" w:tplc="28D015C0">
      <w:start w:val="1"/>
      <w:numFmt w:val="bullet"/>
      <w:lvlText w:val="o"/>
      <w:lvlJc w:val="left"/>
      <w:pPr>
        <w:ind w:left="3600" w:hanging="360"/>
      </w:pPr>
      <w:rPr>
        <w:rFonts w:ascii="Courier New" w:hAnsi="Courier New" w:hint="default"/>
      </w:rPr>
    </w:lvl>
    <w:lvl w:ilvl="5" w:tplc="B848451E">
      <w:start w:val="1"/>
      <w:numFmt w:val="bullet"/>
      <w:lvlText w:val=""/>
      <w:lvlJc w:val="left"/>
      <w:pPr>
        <w:ind w:left="4320" w:hanging="360"/>
      </w:pPr>
      <w:rPr>
        <w:rFonts w:ascii="Wingdings" w:hAnsi="Wingdings" w:hint="default"/>
      </w:rPr>
    </w:lvl>
    <w:lvl w:ilvl="6" w:tplc="180AA728">
      <w:start w:val="1"/>
      <w:numFmt w:val="bullet"/>
      <w:lvlText w:val=""/>
      <w:lvlJc w:val="left"/>
      <w:pPr>
        <w:ind w:left="5040" w:hanging="360"/>
      </w:pPr>
      <w:rPr>
        <w:rFonts w:ascii="Symbol" w:hAnsi="Symbol" w:hint="default"/>
      </w:rPr>
    </w:lvl>
    <w:lvl w:ilvl="7" w:tplc="41002804">
      <w:start w:val="1"/>
      <w:numFmt w:val="bullet"/>
      <w:lvlText w:val="o"/>
      <w:lvlJc w:val="left"/>
      <w:pPr>
        <w:ind w:left="5760" w:hanging="360"/>
      </w:pPr>
      <w:rPr>
        <w:rFonts w:ascii="Courier New" w:hAnsi="Courier New" w:hint="default"/>
      </w:rPr>
    </w:lvl>
    <w:lvl w:ilvl="8" w:tplc="A41C72FE">
      <w:start w:val="1"/>
      <w:numFmt w:val="bullet"/>
      <w:lvlText w:val=""/>
      <w:lvlJc w:val="left"/>
      <w:pPr>
        <w:ind w:left="6480" w:hanging="360"/>
      </w:pPr>
      <w:rPr>
        <w:rFonts w:ascii="Wingdings" w:hAnsi="Wingdings" w:hint="default"/>
      </w:rPr>
    </w:lvl>
  </w:abstractNum>
  <w:abstractNum w:abstractNumId="18" w15:restartNumberingAfterBreak="0">
    <w:nsid w:val="72E873E9"/>
    <w:multiLevelType w:val="hybridMultilevel"/>
    <w:tmpl w:val="79A640CE"/>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73984F43"/>
    <w:multiLevelType w:val="hybridMultilevel"/>
    <w:tmpl w:val="AF0A9AA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5D405BD"/>
    <w:multiLevelType w:val="hybridMultilevel"/>
    <w:tmpl w:val="95C636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DA7909"/>
    <w:multiLevelType w:val="hybridMultilevel"/>
    <w:tmpl w:val="4C748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6B300DB"/>
    <w:multiLevelType w:val="hybridMultilevel"/>
    <w:tmpl w:val="FB7C70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47015289">
    <w:abstractNumId w:val="6"/>
  </w:num>
  <w:num w:numId="2" w16cid:durableId="755177249">
    <w:abstractNumId w:val="19"/>
  </w:num>
  <w:num w:numId="3" w16cid:durableId="498347704">
    <w:abstractNumId w:val="18"/>
  </w:num>
  <w:num w:numId="4" w16cid:durableId="1749569656">
    <w:abstractNumId w:val="0"/>
  </w:num>
  <w:num w:numId="5" w16cid:durableId="733820008">
    <w:abstractNumId w:val="2"/>
  </w:num>
  <w:num w:numId="6" w16cid:durableId="1011180362">
    <w:abstractNumId w:val="5"/>
  </w:num>
  <w:num w:numId="7" w16cid:durableId="1606157202">
    <w:abstractNumId w:val="14"/>
  </w:num>
  <w:num w:numId="8" w16cid:durableId="472136520">
    <w:abstractNumId w:val="11"/>
  </w:num>
  <w:num w:numId="9" w16cid:durableId="776608680">
    <w:abstractNumId w:val="7"/>
  </w:num>
  <w:num w:numId="10" w16cid:durableId="1075543441">
    <w:abstractNumId w:val="1"/>
  </w:num>
  <w:num w:numId="11" w16cid:durableId="26487621">
    <w:abstractNumId w:val="10"/>
  </w:num>
  <w:num w:numId="12" w16cid:durableId="1953048687">
    <w:abstractNumId w:val="15"/>
  </w:num>
  <w:num w:numId="13" w16cid:durableId="685400892">
    <w:abstractNumId w:val="12"/>
  </w:num>
  <w:num w:numId="14" w16cid:durableId="1341004504">
    <w:abstractNumId w:val="4"/>
  </w:num>
  <w:num w:numId="15" w16cid:durableId="1497191579">
    <w:abstractNumId w:val="21"/>
  </w:num>
  <w:num w:numId="16" w16cid:durableId="754202042">
    <w:abstractNumId w:val="3"/>
  </w:num>
  <w:num w:numId="17" w16cid:durableId="171989218">
    <w:abstractNumId w:val="9"/>
  </w:num>
  <w:num w:numId="18" w16cid:durableId="1689671380">
    <w:abstractNumId w:val="17"/>
  </w:num>
  <w:num w:numId="19" w16cid:durableId="2137601469">
    <w:abstractNumId w:val="16"/>
  </w:num>
  <w:num w:numId="20" w16cid:durableId="1828284102">
    <w:abstractNumId w:val="22"/>
  </w:num>
  <w:num w:numId="21" w16cid:durableId="711732147">
    <w:abstractNumId w:val="8"/>
  </w:num>
  <w:num w:numId="22" w16cid:durableId="1094669070">
    <w:abstractNumId w:val="13"/>
  </w:num>
  <w:num w:numId="23" w16cid:durableId="1465389963">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manathan Parthasarthy, Aamani">
    <w15:presenceInfo w15:providerId="AD" w15:userId="S::AamaniRamanathanParthasarthy@my.unt.edu::13fca131-1ff6-41ec-ab42-51dd20516de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revisionView w:insDel="0" w:formatting="0"/>
  <w:trackRevisions/>
  <w:documentProtection w:edit="trackedChanges"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E92"/>
    <w:rsid w:val="000010B7"/>
    <w:rsid w:val="000024BD"/>
    <w:rsid w:val="0000390E"/>
    <w:rsid w:val="00005E97"/>
    <w:rsid w:val="00006303"/>
    <w:rsid w:val="00006FE8"/>
    <w:rsid w:val="000074F6"/>
    <w:rsid w:val="0001006F"/>
    <w:rsid w:val="00010523"/>
    <w:rsid w:val="00015190"/>
    <w:rsid w:val="000157E0"/>
    <w:rsid w:val="00020E8C"/>
    <w:rsid w:val="000227FE"/>
    <w:rsid w:val="00023591"/>
    <w:rsid w:val="00023C67"/>
    <w:rsid w:val="00023F4D"/>
    <w:rsid w:val="00025B83"/>
    <w:rsid w:val="00026402"/>
    <w:rsid w:val="00026994"/>
    <w:rsid w:val="00027491"/>
    <w:rsid w:val="00030688"/>
    <w:rsid w:val="00030743"/>
    <w:rsid w:val="00032A22"/>
    <w:rsid w:val="0003463C"/>
    <w:rsid w:val="00035FCD"/>
    <w:rsid w:val="00036819"/>
    <w:rsid w:val="000373CA"/>
    <w:rsid w:val="000373E1"/>
    <w:rsid w:val="00040C28"/>
    <w:rsid w:val="00040C7F"/>
    <w:rsid w:val="00040C94"/>
    <w:rsid w:val="00044539"/>
    <w:rsid w:val="00045048"/>
    <w:rsid w:val="00045F06"/>
    <w:rsid w:val="0004660F"/>
    <w:rsid w:val="00052479"/>
    <w:rsid w:val="00052C07"/>
    <w:rsid w:val="00053BD4"/>
    <w:rsid w:val="00054073"/>
    <w:rsid w:val="00055FE3"/>
    <w:rsid w:val="00056F4A"/>
    <w:rsid w:val="000573C9"/>
    <w:rsid w:val="00061472"/>
    <w:rsid w:val="00064E11"/>
    <w:rsid w:val="000660DD"/>
    <w:rsid w:val="00066CA7"/>
    <w:rsid w:val="000673D4"/>
    <w:rsid w:val="0006776D"/>
    <w:rsid w:val="00071D84"/>
    <w:rsid w:val="0007224A"/>
    <w:rsid w:val="00073384"/>
    <w:rsid w:val="0007435F"/>
    <w:rsid w:val="00075087"/>
    <w:rsid w:val="0007568C"/>
    <w:rsid w:val="00077D01"/>
    <w:rsid w:val="0008241D"/>
    <w:rsid w:val="00082CEF"/>
    <w:rsid w:val="000831D9"/>
    <w:rsid w:val="000835A8"/>
    <w:rsid w:val="00083DBB"/>
    <w:rsid w:val="00085748"/>
    <w:rsid w:val="000857EA"/>
    <w:rsid w:val="00086072"/>
    <w:rsid w:val="00087045"/>
    <w:rsid w:val="00087C0D"/>
    <w:rsid w:val="00090A63"/>
    <w:rsid w:val="00091455"/>
    <w:rsid w:val="0009552E"/>
    <w:rsid w:val="00097C7E"/>
    <w:rsid w:val="00097D65"/>
    <w:rsid w:val="000A0FAF"/>
    <w:rsid w:val="000A12F7"/>
    <w:rsid w:val="000A13C8"/>
    <w:rsid w:val="000A277A"/>
    <w:rsid w:val="000A2FA9"/>
    <w:rsid w:val="000A4322"/>
    <w:rsid w:val="000A43B5"/>
    <w:rsid w:val="000A6DC0"/>
    <w:rsid w:val="000B004F"/>
    <w:rsid w:val="000B0391"/>
    <w:rsid w:val="000B1098"/>
    <w:rsid w:val="000B128B"/>
    <w:rsid w:val="000B2EC5"/>
    <w:rsid w:val="000B73CF"/>
    <w:rsid w:val="000B79B9"/>
    <w:rsid w:val="000C2FF1"/>
    <w:rsid w:val="000C3762"/>
    <w:rsid w:val="000C449C"/>
    <w:rsid w:val="000C4753"/>
    <w:rsid w:val="000C4919"/>
    <w:rsid w:val="000C6C4C"/>
    <w:rsid w:val="000C7127"/>
    <w:rsid w:val="000D280F"/>
    <w:rsid w:val="000D4961"/>
    <w:rsid w:val="000D4CF2"/>
    <w:rsid w:val="000D530F"/>
    <w:rsid w:val="000D53DD"/>
    <w:rsid w:val="000D621A"/>
    <w:rsid w:val="000D6F39"/>
    <w:rsid w:val="000D741A"/>
    <w:rsid w:val="000D75BE"/>
    <w:rsid w:val="000E1512"/>
    <w:rsid w:val="000E15FA"/>
    <w:rsid w:val="000E3FBE"/>
    <w:rsid w:val="000E44A2"/>
    <w:rsid w:val="000E4CBF"/>
    <w:rsid w:val="000E6E6C"/>
    <w:rsid w:val="000E731F"/>
    <w:rsid w:val="000E7ACA"/>
    <w:rsid w:val="000F004C"/>
    <w:rsid w:val="000F14CE"/>
    <w:rsid w:val="000F1781"/>
    <w:rsid w:val="000F1AB2"/>
    <w:rsid w:val="000F279E"/>
    <w:rsid w:val="000F283C"/>
    <w:rsid w:val="000F2843"/>
    <w:rsid w:val="000F3047"/>
    <w:rsid w:val="000F3E0C"/>
    <w:rsid w:val="000F4B12"/>
    <w:rsid w:val="000F4BE7"/>
    <w:rsid w:val="000F7E3D"/>
    <w:rsid w:val="0010345B"/>
    <w:rsid w:val="00105AA7"/>
    <w:rsid w:val="0010618C"/>
    <w:rsid w:val="00106623"/>
    <w:rsid w:val="001070F3"/>
    <w:rsid w:val="0010786A"/>
    <w:rsid w:val="00113EBC"/>
    <w:rsid w:val="00114292"/>
    <w:rsid w:val="00114522"/>
    <w:rsid w:val="00114591"/>
    <w:rsid w:val="00114AE3"/>
    <w:rsid w:val="001169CB"/>
    <w:rsid w:val="00117E9D"/>
    <w:rsid w:val="00121894"/>
    <w:rsid w:val="0012228C"/>
    <w:rsid w:val="00122849"/>
    <w:rsid w:val="00123E0D"/>
    <w:rsid w:val="00123EF3"/>
    <w:rsid w:val="001243C2"/>
    <w:rsid w:val="001293E4"/>
    <w:rsid w:val="001300F0"/>
    <w:rsid w:val="00133807"/>
    <w:rsid w:val="001406C2"/>
    <w:rsid w:val="00143D4E"/>
    <w:rsid w:val="00144ED5"/>
    <w:rsid w:val="00151CAC"/>
    <w:rsid w:val="00153F3D"/>
    <w:rsid w:val="0015625A"/>
    <w:rsid w:val="00161073"/>
    <w:rsid w:val="00162B28"/>
    <w:rsid w:val="0016335E"/>
    <w:rsid w:val="00163BFD"/>
    <w:rsid w:val="00163E22"/>
    <w:rsid w:val="00164AEC"/>
    <w:rsid w:val="00170270"/>
    <w:rsid w:val="0017188A"/>
    <w:rsid w:val="00174FC4"/>
    <w:rsid w:val="00176929"/>
    <w:rsid w:val="001770DF"/>
    <w:rsid w:val="0018139D"/>
    <w:rsid w:val="00181499"/>
    <w:rsid w:val="00182A91"/>
    <w:rsid w:val="00183190"/>
    <w:rsid w:val="00183556"/>
    <w:rsid w:val="00184F74"/>
    <w:rsid w:val="00186771"/>
    <w:rsid w:val="00186AC7"/>
    <w:rsid w:val="00186D3C"/>
    <w:rsid w:val="00190566"/>
    <w:rsid w:val="001921F5"/>
    <w:rsid w:val="00192D39"/>
    <w:rsid w:val="001945A4"/>
    <w:rsid w:val="00194E1D"/>
    <w:rsid w:val="00195716"/>
    <w:rsid w:val="00196426"/>
    <w:rsid w:val="00196D1F"/>
    <w:rsid w:val="001A192F"/>
    <w:rsid w:val="001A1FCF"/>
    <w:rsid w:val="001A5C78"/>
    <w:rsid w:val="001A7F6B"/>
    <w:rsid w:val="001B05AB"/>
    <w:rsid w:val="001B0741"/>
    <w:rsid w:val="001B0959"/>
    <w:rsid w:val="001B22BA"/>
    <w:rsid w:val="001B3DC4"/>
    <w:rsid w:val="001B4157"/>
    <w:rsid w:val="001B4B1E"/>
    <w:rsid w:val="001B713D"/>
    <w:rsid w:val="001B7F0C"/>
    <w:rsid w:val="001C0C26"/>
    <w:rsid w:val="001C1F4D"/>
    <w:rsid w:val="001C437D"/>
    <w:rsid w:val="001C5CAC"/>
    <w:rsid w:val="001C67EA"/>
    <w:rsid w:val="001D11F3"/>
    <w:rsid w:val="001D2DE3"/>
    <w:rsid w:val="001D32A6"/>
    <w:rsid w:val="001D3FB6"/>
    <w:rsid w:val="001D6C65"/>
    <w:rsid w:val="001E00D2"/>
    <w:rsid w:val="001E0156"/>
    <w:rsid w:val="001E1DAD"/>
    <w:rsid w:val="001E21EB"/>
    <w:rsid w:val="001E2A10"/>
    <w:rsid w:val="001E358C"/>
    <w:rsid w:val="001E3E83"/>
    <w:rsid w:val="001E578A"/>
    <w:rsid w:val="001F1E9B"/>
    <w:rsid w:val="001F2C19"/>
    <w:rsid w:val="001F2F59"/>
    <w:rsid w:val="001F43AF"/>
    <w:rsid w:val="001F6BD6"/>
    <w:rsid w:val="001F7B26"/>
    <w:rsid w:val="00200727"/>
    <w:rsid w:val="002010AD"/>
    <w:rsid w:val="00201157"/>
    <w:rsid w:val="002032FA"/>
    <w:rsid w:val="00205679"/>
    <w:rsid w:val="002057AC"/>
    <w:rsid w:val="002062CE"/>
    <w:rsid w:val="00206874"/>
    <w:rsid w:val="00207157"/>
    <w:rsid w:val="00207B9C"/>
    <w:rsid w:val="002120B5"/>
    <w:rsid w:val="00212712"/>
    <w:rsid w:val="00213A39"/>
    <w:rsid w:val="00215529"/>
    <w:rsid w:val="002174A2"/>
    <w:rsid w:val="002217D8"/>
    <w:rsid w:val="00222384"/>
    <w:rsid w:val="00222D54"/>
    <w:rsid w:val="002244BB"/>
    <w:rsid w:val="00224EF6"/>
    <w:rsid w:val="00226012"/>
    <w:rsid w:val="00226423"/>
    <w:rsid w:val="00227F82"/>
    <w:rsid w:val="002303BF"/>
    <w:rsid w:val="00230E24"/>
    <w:rsid w:val="002345E6"/>
    <w:rsid w:val="00241763"/>
    <w:rsid w:val="00241954"/>
    <w:rsid w:val="00241959"/>
    <w:rsid w:val="002511B8"/>
    <w:rsid w:val="00251803"/>
    <w:rsid w:val="00252E44"/>
    <w:rsid w:val="00254845"/>
    <w:rsid w:val="002555AA"/>
    <w:rsid w:val="002556CE"/>
    <w:rsid w:val="00256B16"/>
    <w:rsid w:val="00257ADE"/>
    <w:rsid w:val="0026222F"/>
    <w:rsid w:val="00262779"/>
    <w:rsid w:val="00264645"/>
    <w:rsid w:val="002649FD"/>
    <w:rsid w:val="002707E5"/>
    <w:rsid w:val="00270C4C"/>
    <w:rsid w:val="00273214"/>
    <w:rsid w:val="002752BD"/>
    <w:rsid w:val="002755F3"/>
    <w:rsid w:val="00275A4C"/>
    <w:rsid w:val="00277882"/>
    <w:rsid w:val="002819BB"/>
    <w:rsid w:val="00282E5B"/>
    <w:rsid w:val="002840C9"/>
    <w:rsid w:val="00284A0B"/>
    <w:rsid w:val="0028604B"/>
    <w:rsid w:val="00287AE6"/>
    <w:rsid w:val="00292728"/>
    <w:rsid w:val="00294ADA"/>
    <w:rsid w:val="00294F2B"/>
    <w:rsid w:val="002959D0"/>
    <w:rsid w:val="00296E92"/>
    <w:rsid w:val="00297186"/>
    <w:rsid w:val="002979E4"/>
    <w:rsid w:val="002A4234"/>
    <w:rsid w:val="002A4578"/>
    <w:rsid w:val="002A45C3"/>
    <w:rsid w:val="002A46C2"/>
    <w:rsid w:val="002A4E58"/>
    <w:rsid w:val="002A5B82"/>
    <w:rsid w:val="002A7665"/>
    <w:rsid w:val="002B3978"/>
    <w:rsid w:val="002B4E2B"/>
    <w:rsid w:val="002B7166"/>
    <w:rsid w:val="002B73F1"/>
    <w:rsid w:val="002C00FC"/>
    <w:rsid w:val="002C0CBA"/>
    <w:rsid w:val="002C1281"/>
    <w:rsid w:val="002C3BE4"/>
    <w:rsid w:val="002C3FA6"/>
    <w:rsid w:val="002C75BA"/>
    <w:rsid w:val="002C7C87"/>
    <w:rsid w:val="002D0B5B"/>
    <w:rsid w:val="002D1994"/>
    <w:rsid w:val="002D2C26"/>
    <w:rsid w:val="002D499B"/>
    <w:rsid w:val="002D4C76"/>
    <w:rsid w:val="002D6A04"/>
    <w:rsid w:val="002D7EEA"/>
    <w:rsid w:val="002D7F80"/>
    <w:rsid w:val="002DB0DC"/>
    <w:rsid w:val="002E02F9"/>
    <w:rsid w:val="002E2628"/>
    <w:rsid w:val="002E438F"/>
    <w:rsid w:val="002E524D"/>
    <w:rsid w:val="002F0E38"/>
    <w:rsid w:val="002F40F2"/>
    <w:rsid w:val="002F58B0"/>
    <w:rsid w:val="002F6B57"/>
    <w:rsid w:val="002F7C66"/>
    <w:rsid w:val="002F7E04"/>
    <w:rsid w:val="003003C9"/>
    <w:rsid w:val="0030140E"/>
    <w:rsid w:val="003038D1"/>
    <w:rsid w:val="0030497E"/>
    <w:rsid w:val="00310696"/>
    <w:rsid w:val="00310A0A"/>
    <w:rsid w:val="00311062"/>
    <w:rsid w:val="003110D9"/>
    <w:rsid w:val="00311F13"/>
    <w:rsid w:val="00312320"/>
    <w:rsid w:val="003136C5"/>
    <w:rsid w:val="00316212"/>
    <w:rsid w:val="00320952"/>
    <w:rsid w:val="00322971"/>
    <w:rsid w:val="00324C7F"/>
    <w:rsid w:val="00326A64"/>
    <w:rsid w:val="0032727B"/>
    <w:rsid w:val="00330848"/>
    <w:rsid w:val="003313E0"/>
    <w:rsid w:val="00331676"/>
    <w:rsid w:val="00331FCC"/>
    <w:rsid w:val="00332609"/>
    <w:rsid w:val="0033352C"/>
    <w:rsid w:val="003335AF"/>
    <w:rsid w:val="00335B9C"/>
    <w:rsid w:val="003421E4"/>
    <w:rsid w:val="00342726"/>
    <w:rsid w:val="0034408A"/>
    <w:rsid w:val="003440A6"/>
    <w:rsid w:val="00344C8A"/>
    <w:rsid w:val="003455B5"/>
    <w:rsid w:val="00345F52"/>
    <w:rsid w:val="003470E8"/>
    <w:rsid w:val="0035026C"/>
    <w:rsid w:val="00351218"/>
    <w:rsid w:val="003516E7"/>
    <w:rsid w:val="00352408"/>
    <w:rsid w:val="00352BD2"/>
    <w:rsid w:val="003531BB"/>
    <w:rsid w:val="003531C3"/>
    <w:rsid w:val="0035464E"/>
    <w:rsid w:val="0035793F"/>
    <w:rsid w:val="00361FD7"/>
    <w:rsid w:val="003622A2"/>
    <w:rsid w:val="00363214"/>
    <w:rsid w:val="003641F0"/>
    <w:rsid w:val="003661FC"/>
    <w:rsid w:val="00367182"/>
    <w:rsid w:val="00371BD9"/>
    <w:rsid w:val="003739AC"/>
    <w:rsid w:val="003753F2"/>
    <w:rsid w:val="00375912"/>
    <w:rsid w:val="00375A96"/>
    <w:rsid w:val="00376632"/>
    <w:rsid w:val="00377AE7"/>
    <w:rsid w:val="00380CD1"/>
    <w:rsid w:val="003819F9"/>
    <w:rsid w:val="00381CB2"/>
    <w:rsid w:val="003835DF"/>
    <w:rsid w:val="003838F2"/>
    <w:rsid w:val="00385DFB"/>
    <w:rsid w:val="003865E5"/>
    <w:rsid w:val="003871FA"/>
    <w:rsid w:val="003873DA"/>
    <w:rsid w:val="00390B95"/>
    <w:rsid w:val="00392892"/>
    <w:rsid w:val="00393BE4"/>
    <w:rsid w:val="003954BC"/>
    <w:rsid w:val="00395AE5"/>
    <w:rsid w:val="00397C39"/>
    <w:rsid w:val="003A1B2F"/>
    <w:rsid w:val="003A20B3"/>
    <w:rsid w:val="003A38B4"/>
    <w:rsid w:val="003A3FFB"/>
    <w:rsid w:val="003A58DA"/>
    <w:rsid w:val="003A687E"/>
    <w:rsid w:val="003A6956"/>
    <w:rsid w:val="003B000B"/>
    <w:rsid w:val="003B2AE6"/>
    <w:rsid w:val="003B2FFF"/>
    <w:rsid w:val="003B34E4"/>
    <w:rsid w:val="003B4A1C"/>
    <w:rsid w:val="003B4D6A"/>
    <w:rsid w:val="003B50DC"/>
    <w:rsid w:val="003B755F"/>
    <w:rsid w:val="003B7604"/>
    <w:rsid w:val="003C16CF"/>
    <w:rsid w:val="003C1720"/>
    <w:rsid w:val="003C197F"/>
    <w:rsid w:val="003C49A7"/>
    <w:rsid w:val="003C51F9"/>
    <w:rsid w:val="003C58DA"/>
    <w:rsid w:val="003D08BA"/>
    <w:rsid w:val="003D181A"/>
    <w:rsid w:val="003D2578"/>
    <w:rsid w:val="003D2D39"/>
    <w:rsid w:val="003D4F72"/>
    <w:rsid w:val="003D6890"/>
    <w:rsid w:val="003D7679"/>
    <w:rsid w:val="003D7806"/>
    <w:rsid w:val="003E10EA"/>
    <w:rsid w:val="003E1FA2"/>
    <w:rsid w:val="003E3C0F"/>
    <w:rsid w:val="003E3CC4"/>
    <w:rsid w:val="003E3E82"/>
    <w:rsid w:val="003E4362"/>
    <w:rsid w:val="003E45F8"/>
    <w:rsid w:val="003E49DF"/>
    <w:rsid w:val="003E625F"/>
    <w:rsid w:val="003E77B1"/>
    <w:rsid w:val="003E7B14"/>
    <w:rsid w:val="003F00E4"/>
    <w:rsid w:val="003F0299"/>
    <w:rsid w:val="003F140C"/>
    <w:rsid w:val="003F272E"/>
    <w:rsid w:val="003F54E9"/>
    <w:rsid w:val="003F7C58"/>
    <w:rsid w:val="004006FA"/>
    <w:rsid w:val="004024EC"/>
    <w:rsid w:val="00406E61"/>
    <w:rsid w:val="004071C3"/>
    <w:rsid w:val="00410FFD"/>
    <w:rsid w:val="00413C1C"/>
    <w:rsid w:val="00415101"/>
    <w:rsid w:val="004203D7"/>
    <w:rsid w:val="00421518"/>
    <w:rsid w:val="0042207D"/>
    <w:rsid w:val="00422C08"/>
    <w:rsid w:val="00422FF6"/>
    <w:rsid w:val="004238F4"/>
    <w:rsid w:val="004242B9"/>
    <w:rsid w:val="004258D6"/>
    <w:rsid w:val="00426AFC"/>
    <w:rsid w:val="004309D6"/>
    <w:rsid w:val="004314D2"/>
    <w:rsid w:val="00432EE9"/>
    <w:rsid w:val="00437C55"/>
    <w:rsid w:val="00437D64"/>
    <w:rsid w:val="004402C0"/>
    <w:rsid w:val="004410B9"/>
    <w:rsid w:val="00441A0A"/>
    <w:rsid w:val="004432F1"/>
    <w:rsid w:val="00443F8B"/>
    <w:rsid w:val="00443FFB"/>
    <w:rsid w:val="0044451D"/>
    <w:rsid w:val="004450D9"/>
    <w:rsid w:val="004470E0"/>
    <w:rsid w:val="0044765D"/>
    <w:rsid w:val="00447B53"/>
    <w:rsid w:val="0044E3A3"/>
    <w:rsid w:val="00453892"/>
    <w:rsid w:val="0045579B"/>
    <w:rsid w:val="0046074D"/>
    <w:rsid w:val="00462258"/>
    <w:rsid w:val="00466248"/>
    <w:rsid w:val="0046698E"/>
    <w:rsid w:val="004700CE"/>
    <w:rsid w:val="004719A8"/>
    <w:rsid w:val="00473C2C"/>
    <w:rsid w:val="00473E88"/>
    <w:rsid w:val="0047439D"/>
    <w:rsid w:val="0047453A"/>
    <w:rsid w:val="00476448"/>
    <w:rsid w:val="0048161C"/>
    <w:rsid w:val="0048215D"/>
    <w:rsid w:val="0048216E"/>
    <w:rsid w:val="00482C64"/>
    <w:rsid w:val="00483B6B"/>
    <w:rsid w:val="00484AA1"/>
    <w:rsid w:val="00485A56"/>
    <w:rsid w:val="00487ACD"/>
    <w:rsid w:val="004925C4"/>
    <w:rsid w:val="00497FC7"/>
    <w:rsid w:val="004A1958"/>
    <w:rsid w:val="004A2108"/>
    <w:rsid w:val="004A3E6A"/>
    <w:rsid w:val="004A4741"/>
    <w:rsid w:val="004A4933"/>
    <w:rsid w:val="004A5935"/>
    <w:rsid w:val="004A5D90"/>
    <w:rsid w:val="004A7CC0"/>
    <w:rsid w:val="004B226D"/>
    <w:rsid w:val="004B322D"/>
    <w:rsid w:val="004B3D3B"/>
    <w:rsid w:val="004B49A3"/>
    <w:rsid w:val="004B4F93"/>
    <w:rsid w:val="004C07E2"/>
    <w:rsid w:val="004C1288"/>
    <w:rsid w:val="004C2868"/>
    <w:rsid w:val="004C462E"/>
    <w:rsid w:val="004C4950"/>
    <w:rsid w:val="004C5094"/>
    <w:rsid w:val="004C683E"/>
    <w:rsid w:val="004C7F62"/>
    <w:rsid w:val="004D27FA"/>
    <w:rsid w:val="004E01C8"/>
    <w:rsid w:val="004E0DE9"/>
    <w:rsid w:val="004E29B6"/>
    <w:rsid w:val="004E2A4D"/>
    <w:rsid w:val="004E363D"/>
    <w:rsid w:val="004E61F1"/>
    <w:rsid w:val="004E69F5"/>
    <w:rsid w:val="004E76CE"/>
    <w:rsid w:val="004F02FA"/>
    <w:rsid w:val="004F1175"/>
    <w:rsid w:val="004F2C31"/>
    <w:rsid w:val="004F578C"/>
    <w:rsid w:val="004F6196"/>
    <w:rsid w:val="004F7930"/>
    <w:rsid w:val="004F7E30"/>
    <w:rsid w:val="004F7F92"/>
    <w:rsid w:val="00500997"/>
    <w:rsid w:val="00502C73"/>
    <w:rsid w:val="00504664"/>
    <w:rsid w:val="00504D7F"/>
    <w:rsid w:val="005058A4"/>
    <w:rsid w:val="00505D35"/>
    <w:rsid w:val="005065DC"/>
    <w:rsid w:val="00506A04"/>
    <w:rsid w:val="00506B0B"/>
    <w:rsid w:val="00507591"/>
    <w:rsid w:val="00507851"/>
    <w:rsid w:val="00510A4E"/>
    <w:rsid w:val="00510D00"/>
    <w:rsid w:val="005111AE"/>
    <w:rsid w:val="00512B05"/>
    <w:rsid w:val="00513E1E"/>
    <w:rsid w:val="00514B92"/>
    <w:rsid w:val="00514D2F"/>
    <w:rsid w:val="00520370"/>
    <w:rsid w:val="00521097"/>
    <w:rsid w:val="00522820"/>
    <w:rsid w:val="00525120"/>
    <w:rsid w:val="00525B7C"/>
    <w:rsid w:val="00527F6B"/>
    <w:rsid w:val="005301AA"/>
    <w:rsid w:val="005302BD"/>
    <w:rsid w:val="00530C04"/>
    <w:rsid w:val="00530EF3"/>
    <w:rsid w:val="00534465"/>
    <w:rsid w:val="00534E50"/>
    <w:rsid w:val="00535CAA"/>
    <w:rsid w:val="005367D2"/>
    <w:rsid w:val="00537359"/>
    <w:rsid w:val="00537B35"/>
    <w:rsid w:val="00542628"/>
    <w:rsid w:val="00542B45"/>
    <w:rsid w:val="00545521"/>
    <w:rsid w:val="005466A7"/>
    <w:rsid w:val="00547E20"/>
    <w:rsid w:val="00550ED9"/>
    <w:rsid w:val="00550F6E"/>
    <w:rsid w:val="00551221"/>
    <w:rsid w:val="0055222B"/>
    <w:rsid w:val="00552BD3"/>
    <w:rsid w:val="00552C63"/>
    <w:rsid w:val="005535E5"/>
    <w:rsid w:val="005538AA"/>
    <w:rsid w:val="00553D8B"/>
    <w:rsid w:val="00555AA9"/>
    <w:rsid w:val="00555E79"/>
    <w:rsid w:val="00556230"/>
    <w:rsid w:val="00556821"/>
    <w:rsid w:val="00560E40"/>
    <w:rsid w:val="005623C5"/>
    <w:rsid w:val="00562847"/>
    <w:rsid w:val="00562B2A"/>
    <w:rsid w:val="00562DAD"/>
    <w:rsid w:val="005634FA"/>
    <w:rsid w:val="00567257"/>
    <w:rsid w:val="005673C9"/>
    <w:rsid w:val="0056762B"/>
    <w:rsid w:val="0057081D"/>
    <w:rsid w:val="00571C51"/>
    <w:rsid w:val="0057231D"/>
    <w:rsid w:val="005726DF"/>
    <w:rsid w:val="00572A86"/>
    <w:rsid w:val="005746FF"/>
    <w:rsid w:val="00575DBB"/>
    <w:rsid w:val="00576408"/>
    <w:rsid w:val="0057797B"/>
    <w:rsid w:val="00581A3F"/>
    <w:rsid w:val="00581CF5"/>
    <w:rsid w:val="00583B84"/>
    <w:rsid w:val="0058435D"/>
    <w:rsid w:val="00586AA0"/>
    <w:rsid w:val="00586B6A"/>
    <w:rsid w:val="005873E0"/>
    <w:rsid w:val="005878CD"/>
    <w:rsid w:val="00587B27"/>
    <w:rsid w:val="00587B72"/>
    <w:rsid w:val="00590615"/>
    <w:rsid w:val="0059102B"/>
    <w:rsid w:val="00592A67"/>
    <w:rsid w:val="005936DA"/>
    <w:rsid w:val="005938D1"/>
    <w:rsid w:val="00594D35"/>
    <w:rsid w:val="00595392"/>
    <w:rsid w:val="00595C94"/>
    <w:rsid w:val="005961DF"/>
    <w:rsid w:val="00596237"/>
    <w:rsid w:val="005969C9"/>
    <w:rsid w:val="005970C1"/>
    <w:rsid w:val="005A006E"/>
    <w:rsid w:val="005A06EB"/>
    <w:rsid w:val="005A3702"/>
    <w:rsid w:val="005A386B"/>
    <w:rsid w:val="005A7853"/>
    <w:rsid w:val="005B36BE"/>
    <w:rsid w:val="005B4846"/>
    <w:rsid w:val="005B4FF5"/>
    <w:rsid w:val="005B532A"/>
    <w:rsid w:val="005B585F"/>
    <w:rsid w:val="005B59BA"/>
    <w:rsid w:val="005B69FB"/>
    <w:rsid w:val="005B7245"/>
    <w:rsid w:val="005C3120"/>
    <w:rsid w:val="005C3A1A"/>
    <w:rsid w:val="005C4A6B"/>
    <w:rsid w:val="005C4FA7"/>
    <w:rsid w:val="005C51BB"/>
    <w:rsid w:val="005C6154"/>
    <w:rsid w:val="005C68E1"/>
    <w:rsid w:val="005D062B"/>
    <w:rsid w:val="005D0997"/>
    <w:rsid w:val="005D3365"/>
    <w:rsid w:val="005D4059"/>
    <w:rsid w:val="005D4207"/>
    <w:rsid w:val="005D5F4B"/>
    <w:rsid w:val="005D71C6"/>
    <w:rsid w:val="005E0212"/>
    <w:rsid w:val="005E0A9B"/>
    <w:rsid w:val="005E0D82"/>
    <w:rsid w:val="005E10FC"/>
    <w:rsid w:val="005E2046"/>
    <w:rsid w:val="005E3646"/>
    <w:rsid w:val="005E3887"/>
    <w:rsid w:val="005E51D4"/>
    <w:rsid w:val="005E560D"/>
    <w:rsid w:val="005E5669"/>
    <w:rsid w:val="005E6ADE"/>
    <w:rsid w:val="005E73EA"/>
    <w:rsid w:val="005F14AB"/>
    <w:rsid w:val="005F35B0"/>
    <w:rsid w:val="005F4FF8"/>
    <w:rsid w:val="005F5283"/>
    <w:rsid w:val="00601D99"/>
    <w:rsid w:val="00603035"/>
    <w:rsid w:val="00604652"/>
    <w:rsid w:val="0060468F"/>
    <w:rsid w:val="006049B8"/>
    <w:rsid w:val="006060BA"/>
    <w:rsid w:val="0061023C"/>
    <w:rsid w:val="0061097B"/>
    <w:rsid w:val="0061194F"/>
    <w:rsid w:val="00612096"/>
    <w:rsid w:val="00612B18"/>
    <w:rsid w:val="006137FA"/>
    <w:rsid w:val="006139A7"/>
    <w:rsid w:val="00614B49"/>
    <w:rsid w:val="006152C0"/>
    <w:rsid w:val="00615566"/>
    <w:rsid w:val="00615FFA"/>
    <w:rsid w:val="00616FBD"/>
    <w:rsid w:val="0061759A"/>
    <w:rsid w:val="00621D42"/>
    <w:rsid w:val="00622F98"/>
    <w:rsid w:val="00623C92"/>
    <w:rsid w:val="00623C99"/>
    <w:rsid w:val="00623DFA"/>
    <w:rsid w:val="00623E5B"/>
    <w:rsid w:val="006240AB"/>
    <w:rsid w:val="006246FD"/>
    <w:rsid w:val="00625730"/>
    <w:rsid w:val="0062680E"/>
    <w:rsid w:val="0062706E"/>
    <w:rsid w:val="00627CF6"/>
    <w:rsid w:val="0063039D"/>
    <w:rsid w:val="00631E8E"/>
    <w:rsid w:val="00633BAC"/>
    <w:rsid w:val="00634523"/>
    <w:rsid w:val="00637554"/>
    <w:rsid w:val="0063771E"/>
    <w:rsid w:val="0064455E"/>
    <w:rsid w:val="00645E56"/>
    <w:rsid w:val="00647D7E"/>
    <w:rsid w:val="00650227"/>
    <w:rsid w:val="00650603"/>
    <w:rsid w:val="00650AB9"/>
    <w:rsid w:val="006515BF"/>
    <w:rsid w:val="00651DA1"/>
    <w:rsid w:val="00652696"/>
    <w:rsid w:val="006569CD"/>
    <w:rsid w:val="006576EB"/>
    <w:rsid w:val="006619C4"/>
    <w:rsid w:val="00663A97"/>
    <w:rsid w:val="00663BD7"/>
    <w:rsid w:val="00666B85"/>
    <w:rsid w:val="0066788C"/>
    <w:rsid w:val="00667EC6"/>
    <w:rsid w:val="0067095D"/>
    <w:rsid w:val="006728F1"/>
    <w:rsid w:val="00673487"/>
    <w:rsid w:val="00673CC2"/>
    <w:rsid w:val="00675E4B"/>
    <w:rsid w:val="0068228B"/>
    <w:rsid w:val="006832C3"/>
    <w:rsid w:val="006851DC"/>
    <w:rsid w:val="0068531C"/>
    <w:rsid w:val="006911E2"/>
    <w:rsid w:val="006969DF"/>
    <w:rsid w:val="006A0389"/>
    <w:rsid w:val="006A09FC"/>
    <w:rsid w:val="006A1815"/>
    <w:rsid w:val="006A1AEC"/>
    <w:rsid w:val="006A1C4E"/>
    <w:rsid w:val="006A3A50"/>
    <w:rsid w:val="006A4595"/>
    <w:rsid w:val="006A45CF"/>
    <w:rsid w:val="006A6C26"/>
    <w:rsid w:val="006A7556"/>
    <w:rsid w:val="006B071F"/>
    <w:rsid w:val="006B0C12"/>
    <w:rsid w:val="006B0C7C"/>
    <w:rsid w:val="006B2840"/>
    <w:rsid w:val="006B5897"/>
    <w:rsid w:val="006B5D17"/>
    <w:rsid w:val="006B6FF4"/>
    <w:rsid w:val="006B7EB0"/>
    <w:rsid w:val="006C0A08"/>
    <w:rsid w:val="006C101C"/>
    <w:rsid w:val="006C1CB5"/>
    <w:rsid w:val="006C26F2"/>
    <w:rsid w:val="006C3976"/>
    <w:rsid w:val="006C5366"/>
    <w:rsid w:val="006C7C3F"/>
    <w:rsid w:val="006D0A16"/>
    <w:rsid w:val="006D6B4E"/>
    <w:rsid w:val="006D711C"/>
    <w:rsid w:val="006D71DE"/>
    <w:rsid w:val="006E0280"/>
    <w:rsid w:val="006E056C"/>
    <w:rsid w:val="006E2153"/>
    <w:rsid w:val="006E3729"/>
    <w:rsid w:val="006E3C4A"/>
    <w:rsid w:val="006E3E01"/>
    <w:rsid w:val="006E3F55"/>
    <w:rsid w:val="006E5A61"/>
    <w:rsid w:val="006F0675"/>
    <w:rsid w:val="006F0FA5"/>
    <w:rsid w:val="006F2190"/>
    <w:rsid w:val="006F4709"/>
    <w:rsid w:val="006F49A0"/>
    <w:rsid w:val="006F52DE"/>
    <w:rsid w:val="006F59E7"/>
    <w:rsid w:val="006F6E57"/>
    <w:rsid w:val="006F7E69"/>
    <w:rsid w:val="00701CCA"/>
    <w:rsid w:val="007026E4"/>
    <w:rsid w:val="00702B81"/>
    <w:rsid w:val="00702F3C"/>
    <w:rsid w:val="00702F5B"/>
    <w:rsid w:val="00702FC3"/>
    <w:rsid w:val="0070414D"/>
    <w:rsid w:val="00713336"/>
    <w:rsid w:val="0071359C"/>
    <w:rsid w:val="0071513C"/>
    <w:rsid w:val="00722940"/>
    <w:rsid w:val="00724A36"/>
    <w:rsid w:val="00726088"/>
    <w:rsid w:val="00727711"/>
    <w:rsid w:val="00727956"/>
    <w:rsid w:val="00730A4F"/>
    <w:rsid w:val="00732E22"/>
    <w:rsid w:val="00735C06"/>
    <w:rsid w:val="00737A1D"/>
    <w:rsid w:val="00737F7A"/>
    <w:rsid w:val="007403F0"/>
    <w:rsid w:val="00742090"/>
    <w:rsid w:val="0074264E"/>
    <w:rsid w:val="007429EE"/>
    <w:rsid w:val="00742C35"/>
    <w:rsid w:val="007437A6"/>
    <w:rsid w:val="00744CAF"/>
    <w:rsid w:val="00745EF0"/>
    <w:rsid w:val="00746220"/>
    <w:rsid w:val="0074767C"/>
    <w:rsid w:val="00751552"/>
    <w:rsid w:val="00753F8A"/>
    <w:rsid w:val="0075658A"/>
    <w:rsid w:val="007567B9"/>
    <w:rsid w:val="00756F79"/>
    <w:rsid w:val="007610F7"/>
    <w:rsid w:val="007621A8"/>
    <w:rsid w:val="00764FBB"/>
    <w:rsid w:val="00765F8D"/>
    <w:rsid w:val="007660BC"/>
    <w:rsid w:val="007666D2"/>
    <w:rsid w:val="007714FF"/>
    <w:rsid w:val="007733B8"/>
    <w:rsid w:val="00776F0F"/>
    <w:rsid w:val="00780FC6"/>
    <w:rsid w:val="00781583"/>
    <w:rsid w:val="00783093"/>
    <w:rsid w:val="0078578D"/>
    <w:rsid w:val="00785A7D"/>
    <w:rsid w:val="007868A2"/>
    <w:rsid w:val="00786FB4"/>
    <w:rsid w:val="0079024B"/>
    <w:rsid w:val="0079247B"/>
    <w:rsid w:val="007932F5"/>
    <w:rsid w:val="00793D9D"/>
    <w:rsid w:val="00794A60"/>
    <w:rsid w:val="00795101"/>
    <w:rsid w:val="007955B8"/>
    <w:rsid w:val="007956B0"/>
    <w:rsid w:val="00796099"/>
    <w:rsid w:val="00796468"/>
    <w:rsid w:val="007967B7"/>
    <w:rsid w:val="00796E11"/>
    <w:rsid w:val="00797A19"/>
    <w:rsid w:val="007A0659"/>
    <w:rsid w:val="007A0E0D"/>
    <w:rsid w:val="007A19E7"/>
    <w:rsid w:val="007A3036"/>
    <w:rsid w:val="007A360D"/>
    <w:rsid w:val="007A4607"/>
    <w:rsid w:val="007A4859"/>
    <w:rsid w:val="007A532E"/>
    <w:rsid w:val="007A6ACA"/>
    <w:rsid w:val="007B063F"/>
    <w:rsid w:val="007B1951"/>
    <w:rsid w:val="007B1D4A"/>
    <w:rsid w:val="007B235F"/>
    <w:rsid w:val="007B2D43"/>
    <w:rsid w:val="007B44F6"/>
    <w:rsid w:val="007B5AC1"/>
    <w:rsid w:val="007B6E27"/>
    <w:rsid w:val="007B7027"/>
    <w:rsid w:val="007C303D"/>
    <w:rsid w:val="007C3B13"/>
    <w:rsid w:val="007C4232"/>
    <w:rsid w:val="007C4C09"/>
    <w:rsid w:val="007C6B9C"/>
    <w:rsid w:val="007C76C1"/>
    <w:rsid w:val="007C7D85"/>
    <w:rsid w:val="007D01E7"/>
    <w:rsid w:val="007D1274"/>
    <w:rsid w:val="007D151F"/>
    <w:rsid w:val="007D3DD2"/>
    <w:rsid w:val="007D4A2B"/>
    <w:rsid w:val="007D5A9E"/>
    <w:rsid w:val="007D5B18"/>
    <w:rsid w:val="007E2719"/>
    <w:rsid w:val="007E2D6A"/>
    <w:rsid w:val="007E4105"/>
    <w:rsid w:val="007E7F27"/>
    <w:rsid w:val="007F0463"/>
    <w:rsid w:val="007F166A"/>
    <w:rsid w:val="007F1C84"/>
    <w:rsid w:val="007F2C61"/>
    <w:rsid w:val="007F4E77"/>
    <w:rsid w:val="008004DD"/>
    <w:rsid w:val="008014ED"/>
    <w:rsid w:val="00802C57"/>
    <w:rsid w:val="00802CF5"/>
    <w:rsid w:val="00803867"/>
    <w:rsid w:val="00807775"/>
    <w:rsid w:val="008078FA"/>
    <w:rsid w:val="00811D43"/>
    <w:rsid w:val="00814D04"/>
    <w:rsid w:val="00815E32"/>
    <w:rsid w:val="0081756A"/>
    <w:rsid w:val="00817B82"/>
    <w:rsid w:val="00817BEC"/>
    <w:rsid w:val="00822AC9"/>
    <w:rsid w:val="0082312F"/>
    <w:rsid w:val="00823731"/>
    <w:rsid w:val="0082439B"/>
    <w:rsid w:val="0082542A"/>
    <w:rsid w:val="00825B65"/>
    <w:rsid w:val="00831148"/>
    <w:rsid w:val="00831E7B"/>
    <w:rsid w:val="00833C44"/>
    <w:rsid w:val="008355A3"/>
    <w:rsid w:val="008361C0"/>
    <w:rsid w:val="00837349"/>
    <w:rsid w:val="008403F9"/>
    <w:rsid w:val="00842DF1"/>
    <w:rsid w:val="008430A4"/>
    <w:rsid w:val="00844E78"/>
    <w:rsid w:val="008457AC"/>
    <w:rsid w:val="008471F7"/>
    <w:rsid w:val="008477AF"/>
    <w:rsid w:val="00847DC0"/>
    <w:rsid w:val="00850996"/>
    <w:rsid w:val="00851E7A"/>
    <w:rsid w:val="0085216D"/>
    <w:rsid w:val="00853969"/>
    <w:rsid w:val="00854058"/>
    <w:rsid w:val="00854136"/>
    <w:rsid w:val="00856E84"/>
    <w:rsid w:val="00861C02"/>
    <w:rsid w:val="00862C84"/>
    <w:rsid w:val="00862D2C"/>
    <w:rsid w:val="00863914"/>
    <w:rsid w:val="008640E2"/>
    <w:rsid w:val="00864A51"/>
    <w:rsid w:val="00865408"/>
    <w:rsid w:val="00865FC5"/>
    <w:rsid w:val="00865FD1"/>
    <w:rsid w:val="00866227"/>
    <w:rsid w:val="008670E7"/>
    <w:rsid w:val="00870BCB"/>
    <w:rsid w:val="00870E75"/>
    <w:rsid w:val="00872318"/>
    <w:rsid w:val="0087320C"/>
    <w:rsid w:val="00873623"/>
    <w:rsid w:val="00880A93"/>
    <w:rsid w:val="008817BE"/>
    <w:rsid w:val="00881E32"/>
    <w:rsid w:val="008822A1"/>
    <w:rsid w:val="00882950"/>
    <w:rsid w:val="008855FB"/>
    <w:rsid w:val="008865B9"/>
    <w:rsid w:val="00895AF7"/>
    <w:rsid w:val="008A09A6"/>
    <w:rsid w:val="008A1F76"/>
    <w:rsid w:val="008A33E3"/>
    <w:rsid w:val="008A3C06"/>
    <w:rsid w:val="008A510C"/>
    <w:rsid w:val="008A5DD2"/>
    <w:rsid w:val="008A6001"/>
    <w:rsid w:val="008B182E"/>
    <w:rsid w:val="008B1D0C"/>
    <w:rsid w:val="008B1F72"/>
    <w:rsid w:val="008B3731"/>
    <w:rsid w:val="008B6B04"/>
    <w:rsid w:val="008B6CFB"/>
    <w:rsid w:val="008C3B65"/>
    <w:rsid w:val="008C4AE8"/>
    <w:rsid w:val="008C4FFE"/>
    <w:rsid w:val="008C5CAB"/>
    <w:rsid w:val="008D248A"/>
    <w:rsid w:val="008D3271"/>
    <w:rsid w:val="008D47C4"/>
    <w:rsid w:val="008D62D1"/>
    <w:rsid w:val="008D6306"/>
    <w:rsid w:val="008D6F94"/>
    <w:rsid w:val="008E0CBA"/>
    <w:rsid w:val="008E346D"/>
    <w:rsid w:val="008E3A0A"/>
    <w:rsid w:val="008E5589"/>
    <w:rsid w:val="008F0046"/>
    <w:rsid w:val="008F0C63"/>
    <w:rsid w:val="008F1152"/>
    <w:rsid w:val="008F3098"/>
    <w:rsid w:val="008F3A0C"/>
    <w:rsid w:val="008F4A38"/>
    <w:rsid w:val="008F5FFC"/>
    <w:rsid w:val="00901502"/>
    <w:rsid w:val="00901A9D"/>
    <w:rsid w:val="00902336"/>
    <w:rsid w:val="009031C7"/>
    <w:rsid w:val="0090485F"/>
    <w:rsid w:val="00904DBE"/>
    <w:rsid w:val="00906408"/>
    <w:rsid w:val="0090769E"/>
    <w:rsid w:val="00910A8A"/>
    <w:rsid w:val="00911542"/>
    <w:rsid w:val="009120B3"/>
    <w:rsid w:val="0091237F"/>
    <w:rsid w:val="00915ED7"/>
    <w:rsid w:val="00915F9F"/>
    <w:rsid w:val="00916C25"/>
    <w:rsid w:val="00916CAA"/>
    <w:rsid w:val="0092065E"/>
    <w:rsid w:val="00922D91"/>
    <w:rsid w:val="00923B17"/>
    <w:rsid w:val="0092723A"/>
    <w:rsid w:val="0093004B"/>
    <w:rsid w:val="00932CAF"/>
    <w:rsid w:val="0093458E"/>
    <w:rsid w:val="0093541C"/>
    <w:rsid w:val="00935491"/>
    <w:rsid w:val="009408C8"/>
    <w:rsid w:val="00941126"/>
    <w:rsid w:val="00941259"/>
    <w:rsid w:val="009438C8"/>
    <w:rsid w:val="00943E9C"/>
    <w:rsid w:val="009440F8"/>
    <w:rsid w:val="00947691"/>
    <w:rsid w:val="009504D8"/>
    <w:rsid w:val="00952812"/>
    <w:rsid w:val="009531E4"/>
    <w:rsid w:val="009553C3"/>
    <w:rsid w:val="00956EAD"/>
    <w:rsid w:val="0096586B"/>
    <w:rsid w:val="00971640"/>
    <w:rsid w:val="0097199A"/>
    <w:rsid w:val="009720A6"/>
    <w:rsid w:val="00972A37"/>
    <w:rsid w:val="0097636F"/>
    <w:rsid w:val="00977658"/>
    <w:rsid w:val="00981056"/>
    <w:rsid w:val="0098169F"/>
    <w:rsid w:val="00982F01"/>
    <w:rsid w:val="0098337D"/>
    <w:rsid w:val="00984ED0"/>
    <w:rsid w:val="009904A9"/>
    <w:rsid w:val="009936B2"/>
    <w:rsid w:val="009950F9"/>
    <w:rsid w:val="00996851"/>
    <w:rsid w:val="009A12E3"/>
    <w:rsid w:val="009A341A"/>
    <w:rsid w:val="009A3E79"/>
    <w:rsid w:val="009A402E"/>
    <w:rsid w:val="009A647A"/>
    <w:rsid w:val="009A76F1"/>
    <w:rsid w:val="009B0BEE"/>
    <w:rsid w:val="009B5DC8"/>
    <w:rsid w:val="009B62FD"/>
    <w:rsid w:val="009B66FC"/>
    <w:rsid w:val="009B757B"/>
    <w:rsid w:val="009C0764"/>
    <w:rsid w:val="009C178F"/>
    <w:rsid w:val="009C4AD3"/>
    <w:rsid w:val="009C5691"/>
    <w:rsid w:val="009C600E"/>
    <w:rsid w:val="009C67E4"/>
    <w:rsid w:val="009D186A"/>
    <w:rsid w:val="009D445F"/>
    <w:rsid w:val="009D4787"/>
    <w:rsid w:val="009D4DB9"/>
    <w:rsid w:val="009D505D"/>
    <w:rsid w:val="009D6E93"/>
    <w:rsid w:val="009D6E9C"/>
    <w:rsid w:val="009D76F5"/>
    <w:rsid w:val="009D7782"/>
    <w:rsid w:val="009D7D37"/>
    <w:rsid w:val="009E0357"/>
    <w:rsid w:val="009E1EA3"/>
    <w:rsid w:val="009E5F62"/>
    <w:rsid w:val="009E6023"/>
    <w:rsid w:val="009E68C8"/>
    <w:rsid w:val="009E6A6D"/>
    <w:rsid w:val="009E7C44"/>
    <w:rsid w:val="009F1E63"/>
    <w:rsid w:val="009F557C"/>
    <w:rsid w:val="009F6421"/>
    <w:rsid w:val="009F6D8E"/>
    <w:rsid w:val="009F7B7A"/>
    <w:rsid w:val="00A03E39"/>
    <w:rsid w:val="00A04FDA"/>
    <w:rsid w:val="00A06A3A"/>
    <w:rsid w:val="00A10948"/>
    <w:rsid w:val="00A11141"/>
    <w:rsid w:val="00A11191"/>
    <w:rsid w:val="00A140CD"/>
    <w:rsid w:val="00A1747D"/>
    <w:rsid w:val="00A200D1"/>
    <w:rsid w:val="00A21E00"/>
    <w:rsid w:val="00A22277"/>
    <w:rsid w:val="00A26555"/>
    <w:rsid w:val="00A26A1F"/>
    <w:rsid w:val="00A26E90"/>
    <w:rsid w:val="00A316BD"/>
    <w:rsid w:val="00A31A56"/>
    <w:rsid w:val="00A3237D"/>
    <w:rsid w:val="00A34211"/>
    <w:rsid w:val="00A35041"/>
    <w:rsid w:val="00A35746"/>
    <w:rsid w:val="00A365EE"/>
    <w:rsid w:val="00A36978"/>
    <w:rsid w:val="00A41D53"/>
    <w:rsid w:val="00A42326"/>
    <w:rsid w:val="00A4386F"/>
    <w:rsid w:val="00A449CA"/>
    <w:rsid w:val="00A44FB0"/>
    <w:rsid w:val="00A45337"/>
    <w:rsid w:val="00A514B1"/>
    <w:rsid w:val="00A51C2B"/>
    <w:rsid w:val="00A54BC8"/>
    <w:rsid w:val="00A556F9"/>
    <w:rsid w:val="00A55818"/>
    <w:rsid w:val="00A56E92"/>
    <w:rsid w:val="00A6508C"/>
    <w:rsid w:val="00A6648C"/>
    <w:rsid w:val="00A73489"/>
    <w:rsid w:val="00A735B5"/>
    <w:rsid w:val="00A73C06"/>
    <w:rsid w:val="00A74B32"/>
    <w:rsid w:val="00A755EB"/>
    <w:rsid w:val="00A758C2"/>
    <w:rsid w:val="00A75901"/>
    <w:rsid w:val="00A75BAA"/>
    <w:rsid w:val="00A75C10"/>
    <w:rsid w:val="00A767E7"/>
    <w:rsid w:val="00A76D91"/>
    <w:rsid w:val="00A77933"/>
    <w:rsid w:val="00A77F0B"/>
    <w:rsid w:val="00A80E85"/>
    <w:rsid w:val="00A8145A"/>
    <w:rsid w:val="00A81609"/>
    <w:rsid w:val="00A81A73"/>
    <w:rsid w:val="00A87136"/>
    <w:rsid w:val="00A9130D"/>
    <w:rsid w:val="00A9277C"/>
    <w:rsid w:val="00A931E2"/>
    <w:rsid w:val="00A9513B"/>
    <w:rsid w:val="00A95D14"/>
    <w:rsid w:val="00AA0B96"/>
    <w:rsid w:val="00AA18DD"/>
    <w:rsid w:val="00AA1C45"/>
    <w:rsid w:val="00AA23EA"/>
    <w:rsid w:val="00AA28F0"/>
    <w:rsid w:val="00AA2D0C"/>
    <w:rsid w:val="00AA3BD5"/>
    <w:rsid w:val="00AA4620"/>
    <w:rsid w:val="00AA6981"/>
    <w:rsid w:val="00AA7D4E"/>
    <w:rsid w:val="00AA7F41"/>
    <w:rsid w:val="00AB02A6"/>
    <w:rsid w:val="00AB0E3E"/>
    <w:rsid w:val="00AB2151"/>
    <w:rsid w:val="00AB3EE5"/>
    <w:rsid w:val="00AC0898"/>
    <w:rsid w:val="00AC10BA"/>
    <w:rsid w:val="00AC16D3"/>
    <w:rsid w:val="00AC276D"/>
    <w:rsid w:val="00AC54B7"/>
    <w:rsid w:val="00AC5E8F"/>
    <w:rsid w:val="00AC736E"/>
    <w:rsid w:val="00AC75FE"/>
    <w:rsid w:val="00AD0957"/>
    <w:rsid w:val="00AD0B9D"/>
    <w:rsid w:val="00AD13FD"/>
    <w:rsid w:val="00AD2CC0"/>
    <w:rsid w:val="00AD2DFA"/>
    <w:rsid w:val="00AD3CED"/>
    <w:rsid w:val="00AD5336"/>
    <w:rsid w:val="00AD591B"/>
    <w:rsid w:val="00AD595D"/>
    <w:rsid w:val="00AD5D0C"/>
    <w:rsid w:val="00AD6194"/>
    <w:rsid w:val="00AD6432"/>
    <w:rsid w:val="00AD67B8"/>
    <w:rsid w:val="00AE0762"/>
    <w:rsid w:val="00AE2D90"/>
    <w:rsid w:val="00AE3892"/>
    <w:rsid w:val="00AE3A30"/>
    <w:rsid w:val="00AE3E7B"/>
    <w:rsid w:val="00AE531E"/>
    <w:rsid w:val="00AE57A8"/>
    <w:rsid w:val="00AE5BCF"/>
    <w:rsid w:val="00AE7746"/>
    <w:rsid w:val="00AF3FB6"/>
    <w:rsid w:val="00AF447E"/>
    <w:rsid w:val="00AF4771"/>
    <w:rsid w:val="00AF482F"/>
    <w:rsid w:val="00AF5E73"/>
    <w:rsid w:val="00B0137A"/>
    <w:rsid w:val="00B01E18"/>
    <w:rsid w:val="00B0239A"/>
    <w:rsid w:val="00B04CED"/>
    <w:rsid w:val="00B04D84"/>
    <w:rsid w:val="00B05D18"/>
    <w:rsid w:val="00B05DFE"/>
    <w:rsid w:val="00B06397"/>
    <w:rsid w:val="00B0A2F7"/>
    <w:rsid w:val="00B10720"/>
    <w:rsid w:val="00B10993"/>
    <w:rsid w:val="00B11EF2"/>
    <w:rsid w:val="00B15346"/>
    <w:rsid w:val="00B17E15"/>
    <w:rsid w:val="00B1EA7E"/>
    <w:rsid w:val="00B2039E"/>
    <w:rsid w:val="00B20FB7"/>
    <w:rsid w:val="00B21070"/>
    <w:rsid w:val="00B21D0D"/>
    <w:rsid w:val="00B229E8"/>
    <w:rsid w:val="00B24576"/>
    <w:rsid w:val="00B24914"/>
    <w:rsid w:val="00B24D1F"/>
    <w:rsid w:val="00B26762"/>
    <w:rsid w:val="00B26F61"/>
    <w:rsid w:val="00B2734C"/>
    <w:rsid w:val="00B276F9"/>
    <w:rsid w:val="00B302A9"/>
    <w:rsid w:val="00B31C7A"/>
    <w:rsid w:val="00B31EAB"/>
    <w:rsid w:val="00B322CA"/>
    <w:rsid w:val="00B3716D"/>
    <w:rsid w:val="00B37B2E"/>
    <w:rsid w:val="00B4034C"/>
    <w:rsid w:val="00B41E72"/>
    <w:rsid w:val="00B42A85"/>
    <w:rsid w:val="00B43A05"/>
    <w:rsid w:val="00B44C20"/>
    <w:rsid w:val="00B450DC"/>
    <w:rsid w:val="00B46DD0"/>
    <w:rsid w:val="00B47CB0"/>
    <w:rsid w:val="00B50F57"/>
    <w:rsid w:val="00B51239"/>
    <w:rsid w:val="00B515AB"/>
    <w:rsid w:val="00B5233A"/>
    <w:rsid w:val="00B53200"/>
    <w:rsid w:val="00B53563"/>
    <w:rsid w:val="00B538BB"/>
    <w:rsid w:val="00B54C98"/>
    <w:rsid w:val="00B55CFC"/>
    <w:rsid w:val="00B561CB"/>
    <w:rsid w:val="00B567AE"/>
    <w:rsid w:val="00B5763F"/>
    <w:rsid w:val="00B6136C"/>
    <w:rsid w:val="00B620E0"/>
    <w:rsid w:val="00B621A3"/>
    <w:rsid w:val="00B669A9"/>
    <w:rsid w:val="00B66C6E"/>
    <w:rsid w:val="00B67202"/>
    <w:rsid w:val="00B6773F"/>
    <w:rsid w:val="00B70DAB"/>
    <w:rsid w:val="00B745C8"/>
    <w:rsid w:val="00B77C53"/>
    <w:rsid w:val="00B8061C"/>
    <w:rsid w:val="00B81ADD"/>
    <w:rsid w:val="00B8246F"/>
    <w:rsid w:val="00B8380B"/>
    <w:rsid w:val="00B84501"/>
    <w:rsid w:val="00B84DE7"/>
    <w:rsid w:val="00B852F7"/>
    <w:rsid w:val="00B909BB"/>
    <w:rsid w:val="00B92F0F"/>
    <w:rsid w:val="00B93CF2"/>
    <w:rsid w:val="00B94105"/>
    <w:rsid w:val="00B95134"/>
    <w:rsid w:val="00BA07E0"/>
    <w:rsid w:val="00BA0D4A"/>
    <w:rsid w:val="00BA5720"/>
    <w:rsid w:val="00BA59C4"/>
    <w:rsid w:val="00BA5F5E"/>
    <w:rsid w:val="00BA6612"/>
    <w:rsid w:val="00BA69BC"/>
    <w:rsid w:val="00BA6A84"/>
    <w:rsid w:val="00BA7FDF"/>
    <w:rsid w:val="00BB0DBE"/>
    <w:rsid w:val="00BB2A09"/>
    <w:rsid w:val="00BB2F1C"/>
    <w:rsid w:val="00BB329E"/>
    <w:rsid w:val="00BB5739"/>
    <w:rsid w:val="00BB66A4"/>
    <w:rsid w:val="00BC03E4"/>
    <w:rsid w:val="00BC5806"/>
    <w:rsid w:val="00BC6CF5"/>
    <w:rsid w:val="00BC71A4"/>
    <w:rsid w:val="00BC771E"/>
    <w:rsid w:val="00BC7A83"/>
    <w:rsid w:val="00BC7E8E"/>
    <w:rsid w:val="00BD001A"/>
    <w:rsid w:val="00BD4259"/>
    <w:rsid w:val="00BD4C43"/>
    <w:rsid w:val="00BD6AA2"/>
    <w:rsid w:val="00BD7FED"/>
    <w:rsid w:val="00BE0D0C"/>
    <w:rsid w:val="00BE0E9F"/>
    <w:rsid w:val="00BE2BF4"/>
    <w:rsid w:val="00BE2DB7"/>
    <w:rsid w:val="00BE71C0"/>
    <w:rsid w:val="00BE726F"/>
    <w:rsid w:val="00BE76DB"/>
    <w:rsid w:val="00BE7855"/>
    <w:rsid w:val="00BF140E"/>
    <w:rsid w:val="00BF260D"/>
    <w:rsid w:val="00BF2A39"/>
    <w:rsid w:val="00BF374C"/>
    <w:rsid w:val="00BF37F5"/>
    <w:rsid w:val="00BF403A"/>
    <w:rsid w:val="00BF4EC3"/>
    <w:rsid w:val="00BF63BB"/>
    <w:rsid w:val="00BF6806"/>
    <w:rsid w:val="00BF721E"/>
    <w:rsid w:val="00C00A9C"/>
    <w:rsid w:val="00C01848"/>
    <w:rsid w:val="00C01983"/>
    <w:rsid w:val="00C03B3A"/>
    <w:rsid w:val="00C047DA"/>
    <w:rsid w:val="00C1158A"/>
    <w:rsid w:val="00C119C5"/>
    <w:rsid w:val="00C12B0A"/>
    <w:rsid w:val="00C13C31"/>
    <w:rsid w:val="00C1469F"/>
    <w:rsid w:val="00C15042"/>
    <w:rsid w:val="00C15378"/>
    <w:rsid w:val="00C170EA"/>
    <w:rsid w:val="00C2170D"/>
    <w:rsid w:val="00C23346"/>
    <w:rsid w:val="00C24B94"/>
    <w:rsid w:val="00C26387"/>
    <w:rsid w:val="00C263AD"/>
    <w:rsid w:val="00C26C30"/>
    <w:rsid w:val="00C26DFF"/>
    <w:rsid w:val="00C27608"/>
    <w:rsid w:val="00C30316"/>
    <w:rsid w:val="00C3081B"/>
    <w:rsid w:val="00C31F78"/>
    <w:rsid w:val="00C32F84"/>
    <w:rsid w:val="00C33969"/>
    <w:rsid w:val="00C33AB6"/>
    <w:rsid w:val="00C34027"/>
    <w:rsid w:val="00C3662A"/>
    <w:rsid w:val="00C36BF1"/>
    <w:rsid w:val="00C36E13"/>
    <w:rsid w:val="00C409B4"/>
    <w:rsid w:val="00C40EC7"/>
    <w:rsid w:val="00C41268"/>
    <w:rsid w:val="00C4422D"/>
    <w:rsid w:val="00C449B7"/>
    <w:rsid w:val="00C4763D"/>
    <w:rsid w:val="00C50DA3"/>
    <w:rsid w:val="00C50FF8"/>
    <w:rsid w:val="00C51158"/>
    <w:rsid w:val="00C51995"/>
    <w:rsid w:val="00C51AEF"/>
    <w:rsid w:val="00C52C78"/>
    <w:rsid w:val="00C53EE7"/>
    <w:rsid w:val="00C5710D"/>
    <w:rsid w:val="00C57B53"/>
    <w:rsid w:val="00C61E36"/>
    <w:rsid w:val="00C656F3"/>
    <w:rsid w:val="00C6653F"/>
    <w:rsid w:val="00C666BB"/>
    <w:rsid w:val="00C66D14"/>
    <w:rsid w:val="00C66E88"/>
    <w:rsid w:val="00C71A7D"/>
    <w:rsid w:val="00C71DB7"/>
    <w:rsid w:val="00C74FEF"/>
    <w:rsid w:val="00C77641"/>
    <w:rsid w:val="00C77BCD"/>
    <w:rsid w:val="00C77EA0"/>
    <w:rsid w:val="00C80DFB"/>
    <w:rsid w:val="00C831EA"/>
    <w:rsid w:val="00C83C30"/>
    <w:rsid w:val="00C8675A"/>
    <w:rsid w:val="00C93270"/>
    <w:rsid w:val="00C932C7"/>
    <w:rsid w:val="00C93EE8"/>
    <w:rsid w:val="00C957E2"/>
    <w:rsid w:val="00C95F53"/>
    <w:rsid w:val="00CA1E31"/>
    <w:rsid w:val="00CA28A4"/>
    <w:rsid w:val="00CA478D"/>
    <w:rsid w:val="00CA4C2B"/>
    <w:rsid w:val="00CA6A9F"/>
    <w:rsid w:val="00CA71D1"/>
    <w:rsid w:val="00CA71EB"/>
    <w:rsid w:val="00CB09AE"/>
    <w:rsid w:val="00CB0FA2"/>
    <w:rsid w:val="00CB1939"/>
    <w:rsid w:val="00CB2619"/>
    <w:rsid w:val="00CB2D00"/>
    <w:rsid w:val="00CB31F0"/>
    <w:rsid w:val="00CB4AD1"/>
    <w:rsid w:val="00CB4E12"/>
    <w:rsid w:val="00CB6450"/>
    <w:rsid w:val="00CC09B5"/>
    <w:rsid w:val="00CC0A0D"/>
    <w:rsid w:val="00CC21E0"/>
    <w:rsid w:val="00CC2D12"/>
    <w:rsid w:val="00CC4703"/>
    <w:rsid w:val="00CC50C9"/>
    <w:rsid w:val="00CC5E82"/>
    <w:rsid w:val="00CC695D"/>
    <w:rsid w:val="00CC7E62"/>
    <w:rsid w:val="00CD090A"/>
    <w:rsid w:val="00CD0959"/>
    <w:rsid w:val="00CD12A0"/>
    <w:rsid w:val="00CD378E"/>
    <w:rsid w:val="00CD38F9"/>
    <w:rsid w:val="00CD472D"/>
    <w:rsid w:val="00CD7C2B"/>
    <w:rsid w:val="00CD7F50"/>
    <w:rsid w:val="00CE0FD8"/>
    <w:rsid w:val="00CE4476"/>
    <w:rsid w:val="00CE5AFA"/>
    <w:rsid w:val="00CE746C"/>
    <w:rsid w:val="00CE76F3"/>
    <w:rsid w:val="00CF03C7"/>
    <w:rsid w:val="00CF260C"/>
    <w:rsid w:val="00CF320D"/>
    <w:rsid w:val="00CF63BA"/>
    <w:rsid w:val="00CF6AB5"/>
    <w:rsid w:val="00D00586"/>
    <w:rsid w:val="00D00CAC"/>
    <w:rsid w:val="00D030E7"/>
    <w:rsid w:val="00D03962"/>
    <w:rsid w:val="00D041AA"/>
    <w:rsid w:val="00D053C7"/>
    <w:rsid w:val="00D065F6"/>
    <w:rsid w:val="00D06DD6"/>
    <w:rsid w:val="00D100DF"/>
    <w:rsid w:val="00D11F0E"/>
    <w:rsid w:val="00D1246E"/>
    <w:rsid w:val="00D124C7"/>
    <w:rsid w:val="00D1265D"/>
    <w:rsid w:val="00D1308C"/>
    <w:rsid w:val="00D14079"/>
    <w:rsid w:val="00D14101"/>
    <w:rsid w:val="00D14A0F"/>
    <w:rsid w:val="00D15F45"/>
    <w:rsid w:val="00D165A3"/>
    <w:rsid w:val="00D177C2"/>
    <w:rsid w:val="00D216BA"/>
    <w:rsid w:val="00D23DC8"/>
    <w:rsid w:val="00D247D5"/>
    <w:rsid w:val="00D24DAD"/>
    <w:rsid w:val="00D2506B"/>
    <w:rsid w:val="00D25345"/>
    <w:rsid w:val="00D25502"/>
    <w:rsid w:val="00D25AA9"/>
    <w:rsid w:val="00D26036"/>
    <w:rsid w:val="00D30755"/>
    <w:rsid w:val="00D348F8"/>
    <w:rsid w:val="00D34AF3"/>
    <w:rsid w:val="00D416A7"/>
    <w:rsid w:val="00D43886"/>
    <w:rsid w:val="00D43AD0"/>
    <w:rsid w:val="00D43D84"/>
    <w:rsid w:val="00D47C5F"/>
    <w:rsid w:val="00D5091A"/>
    <w:rsid w:val="00D609C3"/>
    <w:rsid w:val="00D60D86"/>
    <w:rsid w:val="00D6101B"/>
    <w:rsid w:val="00D630A0"/>
    <w:rsid w:val="00D654B0"/>
    <w:rsid w:val="00D665E9"/>
    <w:rsid w:val="00D66A31"/>
    <w:rsid w:val="00D67742"/>
    <w:rsid w:val="00D72219"/>
    <w:rsid w:val="00D7498F"/>
    <w:rsid w:val="00D756FD"/>
    <w:rsid w:val="00D75F8C"/>
    <w:rsid w:val="00D767B0"/>
    <w:rsid w:val="00D76B83"/>
    <w:rsid w:val="00D77D04"/>
    <w:rsid w:val="00D812E9"/>
    <w:rsid w:val="00D844D9"/>
    <w:rsid w:val="00D86FFB"/>
    <w:rsid w:val="00D87C76"/>
    <w:rsid w:val="00D903B8"/>
    <w:rsid w:val="00D91570"/>
    <w:rsid w:val="00D9580C"/>
    <w:rsid w:val="00D95AF0"/>
    <w:rsid w:val="00D97DE0"/>
    <w:rsid w:val="00DA0357"/>
    <w:rsid w:val="00DA18E7"/>
    <w:rsid w:val="00DA375D"/>
    <w:rsid w:val="00DA395D"/>
    <w:rsid w:val="00DA397E"/>
    <w:rsid w:val="00DA4622"/>
    <w:rsid w:val="00DA56E3"/>
    <w:rsid w:val="00DA750D"/>
    <w:rsid w:val="00DB0287"/>
    <w:rsid w:val="00DB1144"/>
    <w:rsid w:val="00DB13AF"/>
    <w:rsid w:val="00DB1582"/>
    <w:rsid w:val="00DB409B"/>
    <w:rsid w:val="00DB4268"/>
    <w:rsid w:val="00DB6534"/>
    <w:rsid w:val="00DB6A52"/>
    <w:rsid w:val="00DC0AEE"/>
    <w:rsid w:val="00DC57F2"/>
    <w:rsid w:val="00DC6220"/>
    <w:rsid w:val="00DD0490"/>
    <w:rsid w:val="00DD1147"/>
    <w:rsid w:val="00DD1B59"/>
    <w:rsid w:val="00DD3A28"/>
    <w:rsid w:val="00DD3ED4"/>
    <w:rsid w:val="00DD40E4"/>
    <w:rsid w:val="00DD4112"/>
    <w:rsid w:val="00DD5344"/>
    <w:rsid w:val="00DD6056"/>
    <w:rsid w:val="00DD638C"/>
    <w:rsid w:val="00DD66C5"/>
    <w:rsid w:val="00DD6927"/>
    <w:rsid w:val="00DE1A50"/>
    <w:rsid w:val="00DE27EF"/>
    <w:rsid w:val="00DE5CE9"/>
    <w:rsid w:val="00DE7415"/>
    <w:rsid w:val="00DF0B6F"/>
    <w:rsid w:val="00DF1ADF"/>
    <w:rsid w:val="00DF2044"/>
    <w:rsid w:val="00DF22BC"/>
    <w:rsid w:val="00DF26BF"/>
    <w:rsid w:val="00DF3215"/>
    <w:rsid w:val="00DF3FEA"/>
    <w:rsid w:val="00E02515"/>
    <w:rsid w:val="00E02E31"/>
    <w:rsid w:val="00E0406C"/>
    <w:rsid w:val="00E078FD"/>
    <w:rsid w:val="00E1255E"/>
    <w:rsid w:val="00E12B7D"/>
    <w:rsid w:val="00E13D1E"/>
    <w:rsid w:val="00E1419F"/>
    <w:rsid w:val="00E14AD7"/>
    <w:rsid w:val="00E174F8"/>
    <w:rsid w:val="00E207A7"/>
    <w:rsid w:val="00E21548"/>
    <w:rsid w:val="00E21935"/>
    <w:rsid w:val="00E23707"/>
    <w:rsid w:val="00E23A65"/>
    <w:rsid w:val="00E24334"/>
    <w:rsid w:val="00E26228"/>
    <w:rsid w:val="00E301DA"/>
    <w:rsid w:val="00E344C1"/>
    <w:rsid w:val="00E34CCE"/>
    <w:rsid w:val="00E4246C"/>
    <w:rsid w:val="00E42570"/>
    <w:rsid w:val="00E42616"/>
    <w:rsid w:val="00E43537"/>
    <w:rsid w:val="00E43A91"/>
    <w:rsid w:val="00E45F9B"/>
    <w:rsid w:val="00E463D8"/>
    <w:rsid w:val="00E479BA"/>
    <w:rsid w:val="00E51ED8"/>
    <w:rsid w:val="00E53C2C"/>
    <w:rsid w:val="00E54393"/>
    <w:rsid w:val="00E548E8"/>
    <w:rsid w:val="00E54C1F"/>
    <w:rsid w:val="00E57751"/>
    <w:rsid w:val="00E57BCB"/>
    <w:rsid w:val="00E57EA1"/>
    <w:rsid w:val="00E60E48"/>
    <w:rsid w:val="00E60F69"/>
    <w:rsid w:val="00E62514"/>
    <w:rsid w:val="00E62573"/>
    <w:rsid w:val="00E63774"/>
    <w:rsid w:val="00E63B6C"/>
    <w:rsid w:val="00E6539F"/>
    <w:rsid w:val="00E6587E"/>
    <w:rsid w:val="00E667A8"/>
    <w:rsid w:val="00E74D61"/>
    <w:rsid w:val="00E74FF9"/>
    <w:rsid w:val="00E75478"/>
    <w:rsid w:val="00E7699C"/>
    <w:rsid w:val="00E76A0A"/>
    <w:rsid w:val="00E776A5"/>
    <w:rsid w:val="00E7789B"/>
    <w:rsid w:val="00E829DD"/>
    <w:rsid w:val="00E847F1"/>
    <w:rsid w:val="00E84B8D"/>
    <w:rsid w:val="00E8634C"/>
    <w:rsid w:val="00E873AA"/>
    <w:rsid w:val="00E879E7"/>
    <w:rsid w:val="00E900D7"/>
    <w:rsid w:val="00E90F4B"/>
    <w:rsid w:val="00E913D6"/>
    <w:rsid w:val="00E92A9B"/>
    <w:rsid w:val="00E94F9D"/>
    <w:rsid w:val="00E97839"/>
    <w:rsid w:val="00E97984"/>
    <w:rsid w:val="00EA011A"/>
    <w:rsid w:val="00EA0624"/>
    <w:rsid w:val="00EA375B"/>
    <w:rsid w:val="00EA3823"/>
    <w:rsid w:val="00EA7FCB"/>
    <w:rsid w:val="00EB03FD"/>
    <w:rsid w:val="00EB1B22"/>
    <w:rsid w:val="00EB430B"/>
    <w:rsid w:val="00EB4D0E"/>
    <w:rsid w:val="00EB538A"/>
    <w:rsid w:val="00EC08B4"/>
    <w:rsid w:val="00EC0D77"/>
    <w:rsid w:val="00EC0DA7"/>
    <w:rsid w:val="00EC19CD"/>
    <w:rsid w:val="00EC1EE3"/>
    <w:rsid w:val="00EC2329"/>
    <w:rsid w:val="00EC3FD0"/>
    <w:rsid w:val="00ED05B4"/>
    <w:rsid w:val="00ED374F"/>
    <w:rsid w:val="00ED4823"/>
    <w:rsid w:val="00ED514E"/>
    <w:rsid w:val="00ED5B03"/>
    <w:rsid w:val="00ED5D79"/>
    <w:rsid w:val="00ED5DF3"/>
    <w:rsid w:val="00ED6596"/>
    <w:rsid w:val="00ED6975"/>
    <w:rsid w:val="00ED6E42"/>
    <w:rsid w:val="00ED72B1"/>
    <w:rsid w:val="00EE09E4"/>
    <w:rsid w:val="00EE2016"/>
    <w:rsid w:val="00EE47C3"/>
    <w:rsid w:val="00EE6092"/>
    <w:rsid w:val="00EF1D54"/>
    <w:rsid w:val="00EF2C12"/>
    <w:rsid w:val="00EF3530"/>
    <w:rsid w:val="00EF5122"/>
    <w:rsid w:val="00EF7065"/>
    <w:rsid w:val="00EF77AF"/>
    <w:rsid w:val="00F06253"/>
    <w:rsid w:val="00F077E2"/>
    <w:rsid w:val="00F07FFB"/>
    <w:rsid w:val="00F119B1"/>
    <w:rsid w:val="00F123F5"/>
    <w:rsid w:val="00F12644"/>
    <w:rsid w:val="00F12DFD"/>
    <w:rsid w:val="00F14298"/>
    <w:rsid w:val="00F155AF"/>
    <w:rsid w:val="00F1694C"/>
    <w:rsid w:val="00F2128F"/>
    <w:rsid w:val="00F2383F"/>
    <w:rsid w:val="00F24822"/>
    <w:rsid w:val="00F24C35"/>
    <w:rsid w:val="00F3068F"/>
    <w:rsid w:val="00F329EF"/>
    <w:rsid w:val="00F33B9E"/>
    <w:rsid w:val="00F35257"/>
    <w:rsid w:val="00F354D7"/>
    <w:rsid w:val="00F369E9"/>
    <w:rsid w:val="00F3731B"/>
    <w:rsid w:val="00F377EA"/>
    <w:rsid w:val="00F37F60"/>
    <w:rsid w:val="00F3E276"/>
    <w:rsid w:val="00F40F1E"/>
    <w:rsid w:val="00F42BF4"/>
    <w:rsid w:val="00F436AA"/>
    <w:rsid w:val="00F43ACD"/>
    <w:rsid w:val="00F440D8"/>
    <w:rsid w:val="00F45624"/>
    <w:rsid w:val="00F463DB"/>
    <w:rsid w:val="00F47E92"/>
    <w:rsid w:val="00F51D90"/>
    <w:rsid w:val="00F54991"/>
    <w:rsid w:val="00F55760"/>
    <w:rsid w:val="00F60DE8"/>
    <w:rsid w:val="00F61C6F"/>
    <w:rsid w:val="00F622B7"/>
    <w:rsid w:val="00F65B67"/>
    <w:rsid w:val="00F65F05"/>
    <w:rsid w:val="00F67938"/>
    <w:rsid w:val="00F70E96"/>
    <w:rsid w:val="00F72BAA"/>
    <w:rsid w:val="00F75075"/>
    <w:rsid w:val="00F7628A"/>
    <w:rsid w:val="00F767BF"/>
    <w:rsid w:val="00F76A66"/>
    <w:rsid w:val="00F76AE5"/>
    <w:rsid w:val="00F76C59"/>
    <w:rsid w:val="00F76F99"/>
    <w:rsid w:val="00F77092"/>
    <w:rsid w:val="00F8256F"/>
    <w:rsid w:val="00F82D23"/>
    <w:rsid w:val="00F82FD8"/>
    <w:rsid w:val="00F8444B"/>
    <w:rsid w:val="00F86FF1"/>
    <w:rsid w:val="00F90044"/>
    <w:rsid w:val="00F90C64"/>
    <w:rsid w:val="00F941E8"/>
    <w:rsid w:val="00F943B3"/>
    <w:rsid w:val="00F9671E"/>
    <w:rsid w:val="00FA10F2"/>
    <w:rsid w:val="00FA1575"/>
    <w:rsid w:val="00FA17CF"/>
    <w:rsid w:val="00FA1D71"/>
    <w:rsid w:val="00FA1DAB"/>
    <w:rsid w:val="00FA222A"/>
    <w:rsid w:val="00FA2BEF"/>
    <w:rsid w:val="00FA37D8"/>
    <w:rsid w:val="00FA4C9E"/>
    <w:rsid w:val="00FA5F02"/>
    <w:rsid w:val="00FA7C35"/>
    <w:rsid w:val="00FA7D3A"/>
    <w:rsid w:val="00FB0218"/>
    <w:rsid w:val="00FB050B"/>
    <w:rsid w:val="00FB0784"/>
    <w:rsid w:val="00FB082A"/>
    <w:rsid w:val="00FB0B85"/>
    <w:rsid w:val="00FB14A9"/>
    <w:rsid w:val="00FB199F"/>
    <w:rsid w:val="00FB1C25"/>
    <w:rsid w:val="00FB3503"/>
    <w:rsid w:val="00FB36EB"/>
    <w:rsid w:val="00FB3E06"/>
    <w:rsid w:val="00FB47D2"/>
    <w:rsid w:val="00FB491B"/>
    <w:rsid w:val="00FC6143"/>
    <w:rsid w:val="00FC73BE"/>
    <w:rsid w:val="00FD33AF"/>
    <w:rsid w:val="00FD4360"/>
    <w:rsid w:val="00FD478C"/>
    <w:rsid w:val="00FD6333"/>
    <w:rsid w:val="00FD67BC"/>
    <w:rsid w:val="00FE0B40"/>
    <w:rsid w:val="00FE0CD1"/>
    <w:rsid w:val="00FE2A79"/>
    <w:rsid w:val="00FE665C"/>
    <w:rsid w:val="00FF15D9"/>
    <w:rsid w:val="00FF1E90"/>
    <w:rsid w:val="00FF37C1"/>
    <w:rsid w:val="00FF4BC7"/>
    <w:rsid w:val="00FF7BC0"/>
    <w:rsid w:val="00FF7FDF"/>
    <w:rsid w:val="01229E90"/>
    <w:rsid w:val="0131CB5A"/>
    <w:rsid w:val="0151954B"/>
    <w:rsid w:val="018043E9"/>
    <w:rsid w:val="01A6409E"/>
    <w:rsid w:val="0281EEB5"/>
    <w:rsid w:val="0297B494"/>
    <w:rsid w:val="02B64F95"/>
    <w:rsid w:val="02B84D5B"/>
    <w:rsid w:val="02DE0D44"/>
    <w:rsid w:val="02EA076A"/>
    <w:rsid w:val="0368B8DD"/>
    <w:rsid w:val="03DE074D"/>
    <w:rsid w:val="03EF257E"/>
    <w:rsid w:val="03FF392D"/>
    <w:rsid w:val="0407EC58"/>
    <w:rsid w:val="042266C4"/>
    <w:rsid w:val="042C4D81"/>
    <w:rsid w:val="046DF2C4"/>
    <w:rsid w:val="04AAE92B"/>
    <w:rsid w:val="04E29FF0"/>
    <w:rsid w:val="04E9C3AD"/>
    <w:rsid w:val="050D6832"/>
    <w:rsid w:val="0589EDDC"/>
    <w:rsid w:val="06973E24"/>
    <w:rsid w:val="07134B2A"/>
    <w:rsid w:val="07430E05"/>
    <w:rsid w:val="07844E14"/>
    <w:rsid w:val="07F1B929"/>
    <w:rsid w:val="08598042"/>
    <w:rsid w:val="0869170E"/>
    <w:rsid w:val="089C633B"/>
    <w:rsid w:val="08AD2DE5"/>
    <w:rsid w:val="08D07024"/>
    <w:rsid w:val="091DF1F7"/>
    <w:rsid w:val="092C24AE"/>
    <w:rsid w:val="098789C6"/>
    <w:rsid w:val="0990E3F6"/>
    <w:rsid w:val="09B31C3B"/>
    <w:rsid w:val="09B7AFC2"/>
    <w:rsid w:val="0A4A9EA6"/>
    <w:rsid w:val="0A59970D"/>
    <w:rsid w:val="0B927814"/>
    <w:rsid w:val="0BCB304B"/>
    <w:rsid w:val="0BDAB612"/>
    <w:rsid w:val="0BDD85FA"/>
    <w:rsid w:val="0C72936F"/>
    <w:rsid w:val="0CBACB1E"/>
    <w:rsid w:val="0CE6239A"/>
    <w:rsid w:val="0D043988"/>
    <w:rsid w:val="0D0CF556"/>
    <w:rsid w:val="0D1B19F7"/>
    <w:rsid w:val="0D242A1D"/>
    <w:rsid w:val="0D5740CB"/>
    <w:rsid w:val="0DE8A211"/>
    <w:rsid w:val="0E109ED2"/>
    <w:rsid w:val="0E5A3EFC"/>
    <w:rsid w:val="0E6B8A85"/>
    <w:rsid w:val="0EA57737"/>
    <w:rsid w:val="0F0787E1"/>
    <w:rsid w:val="0F14E785"/>
    <w:rsid w:val="0F179E79"/>
    <w:rsid w:val="0F2DE70A"/>
    <w:rsid w:val="0F5677D9"/>
    <w:rsid w:val="0F5B0C69"/>
    <w:rsid w:val="0FD0AE11"/>
    <w:rsid w:val="100C364D"/>
    <w:rsid w:val="107EE974"/>
    <w:rsid w:val="1129CED3"/>
    <w:rsid w:val="113F4E1F"/>
    <w:rsid w:val="117A3D97"/>
    <w:rsid w:val="1184F29A"/>
    <w:rsid w:val="118A8833"/>
    <w:rsid w:val="1229C99D"/>
    <w:rsid w:val="124EBC86"/>
    <w:rsid w:val="128DF266"/>
    <w:rsid w:val="1291CD99"/>
    <w:rsid w:val="12A69476"/>
    <w:rsid w:val="12BB4CEB"/>
    <w:rsid w:val="131B9357"/>
    <w:rsid w:val="13C01DAB"/>
    <w:rsid w:val="143849BE"/>
    <w:rsid w:val="145916A2"/>
    <w:rsid w:val="14D1815D"/>
    <w:rsid w:val="14D8DE42"/>
    <w:rsid w:val="14EABB29"/>
    <w:rsid w:val="14FCF21F"/>
    <w:rsid w:val="1520C975"/>
    <w:rsid w:val="152D2CFA"/>
    <w:rsid w:val="153AD0F5"/>
    <w:rsid w:val="157B235D"/>
    <w:rsid w:val="158E59E2"/>
    <w:rsid w:val="15920F4F"/>
    <w:rsid w:val="15D30375"/>
    <w:rsid w:val="164C11D7"/>
    <w:rsid w:val="17185B42"/>
    <w:rsid w:val="1841989C"/>
    <w:rsid w:val="1867EA52"/>
    <w:rsid w:val="18A595CB"/>
    <w:rsid w:val="18A75AE7"/>
    <w:rsid w:val="18EA7771"/>
    <w:rsid w:val="1946D055"/>
    <w:rsid w:val="19759678"/>
    <w:rsid w:val="1A1E5906"/>
    <w:rsid w:val="1A647EE5"/>
    <w:rsid w:val="1A90FABE"/>
    <w:rsid w:val="1AA2EA0F"/>
    <w:rsid w:val="1AC601CD"/>
    <w:rsid w:val="1ADFE8E0"/>
    <w:rsid w:val="1B51B613"/>
    <w:rsid w:val="1B78B3B5"/>
    <w:rsid w:val="1B9D4E96"/>
    <w:rsid w:val="1C3680D1"/>
    <w:rsid w:val="1C82826F"/>
    <w:rsid w:val="1C86D88D"/>
    <w:rsid w:val="1D1DF639"/>
    <w:rsid w:val="1D837992"/>
    <w:rsid w:val="1DF46733"/>
    <w:rsid w:val="1DF80851"/>
    <w:rsid w:val="1DFCF2BA"/>
    <w:rsid w:val="1ECF0C7A"/>
    <w:rsid w:val="1EF57AC5"/>
    <w:rsid w:val="1EFAC99D"/>
    <w:rsid w:val="1F527CDA"/>
    <w:rsid w:val="1FBC0626"/>
    <w:rsid w:val="1FCFE5FC"/>
    <w:rsid w:val="2073CED1"/>
    <w:rsid w:val="20F1C3F2"/>
    <w:rsid w:val="20FDC7E5"/>
    <w:rsid w:val="211A0CBD"/>
    <w:rsid w:val="2123FDE2"/>
    <w:rsid w:val="212EEA5D"/>
    <w:rsid w:val="2195DD0A"/>
    <w:rsid w:val="21D3889C"/>
    <w:rsid w:val="227B5983"/>
    <w:rsid w:val="22C065BB"/>
    <w:rsid w:val="22EB54BB"/>
    <w:rsid w:val="233F632B"/>
    <w:rsid w:val="2365D7E0"/>
    <w:rsid w:val="238D37BD"/>
    <w:rsid w:val="23FF11A3"/>
    <w:rsid w:val="241D6404"/>
    <w:rsid w:val="2483E161"/>
    <w:rsid w:val="25420CA4"/>
    <w:rsid w:val="25D160A3"/>
    <w:rsid w:val="25FAA0CB"/>
    <w:rsid w:val="265753BE"/>
    <w:rsid w:val="26A60838"/>
    <w:rsid w:val="26AD52B3"/>
    <w:rsid w:val="26E400E3"/>
    <w:rsid w:val="27795DAF"/>
    <w:rsid w:val="27BFFF7F"/>
    <w:rsid w:val="27E451C0"/>
    <w:rsid w:val="28026FE2"/>
    <w:rsid w:val="280B58AE"/>
    <w:rsid w:val="2839F23E"/>
    <w:rsid w:val="283F7BB4"/>
    <w:rsid w:val="28FA5644"/>
    <w:rsid w:val="2912376B"/>
    <w:rsid w:val="2927AF21"/>
    <w:rsid w:val="29B3C137"/>
    <w:rsid w:val="2A08D57C"/>
    <w:rsid w:val="2A2B5571"/>
    <w:rsid w:val="2A3BE8AD"/>
    <w:rsid w:val="2A73D981"/>
    <w:rsid w:val="2A8439C5"/>
    <w:rsid w:val="2AADAA4D"/>
    <w:rsid w:val="2AB7C2E2"/>
    <w:rsid w:val="2AED55D6"/>
    <w:rsid w:val="2B741791"/>
    <w:rsid w:val="2B93A411"/>
    <w:rsid w:val="2C078A86"/>
    <w:rsid w:val="2C1AA0F5"/>
    <w:rsid w:val="2C22512A"/>
    <w:rsid w:val="2C9398C2"/>
    <w:rsid w:val="2CC4F03C"/>
    <w:rsid w:val="2CE94625"/>
    <w:rsid w:val="2D210080"/>
    <w:rsid w:val="2DEE838C"/>
    <w:rsid w:val="2E352A9F"/>
    <w:rsid w:val="2E517E04"/>
    <w:rsid w:val="2E58F019"/>
    <w:rsid w:val="2EAB3068"/>
    <w:rsid w:val="2ECA0511"/>
    <w:rsid w:val="2F17FAD5"/>
    <w:rsid w:val="2F1A0794"/>
    <w:rsid w:val="2F45D86F"/>
    <w:rsid w:val="2F56E733"/>
    <w:rsid w:val="2FA46CD6"/>
    <w:rsid w:val="2FB3D78F"/>
    <w:rsid w:val="2FF6A8C2"/>
    <w:rsid w:val="3040105D"/>
    <w:rsid w:val="305D1E9E"/>
    <w:rsid w:val="30AF82C4"/>
    <w:rsid w:val="30AFCF27"/>
    <w:rsid w:val="30CE2188"/>
    <w:rsid w:val="31368A44"/>
    <w:rsid w:val="31628F40"/>
    <w:rsid w:val="31A3C2A4"/>
    <w:rsid w:val="31C3BEDA"/>
    <w:rsid w:val="31C51641"/>
    <w:rsid w:val="31E399EE"/>
    <w:rsid w:val="3258E8E8"/>
    <w:rsid w:val="326E1536"/>
    <w:rsid w:val="32A76B1F"/>
    <w:rsid w:val="32DD154A"/>
    <w:rsid w:val="32FA049E"/>
    <w:rsid w:val="32FB4E19"/>
    <w:rsid w:val="330D288B"/>
    <w:rsid w:val="331FB884"/>
    <w:rsid w:val="333F1618"/>
    <w:rsid w:val="33AEEE74"/>
    <w:rsid w:val="33AFAD11"/>
    <w:rsid w:val="33CFB26D"/>
    <w:rsid w:val="33D452A3"/>
    <w:rsid w:val="33DC509D"/>
    <w:rsid w:val="348B8CDB"/>
    <w:rsid w:val="355DD481"/>
    <w:rsid w:val="360B67C0"/>
    <w:rsid w:val="3628B9AE"/>
    <w:rsid w:val="365D1192"/>
    <w:rsid w:val="366DA95E"/>
    <w:rsid w:val="36954A0B"/>
    <w:rsid w:val="36A2C737"/>
    <w:rsid w:val="36E53908"/>
    <w:rsid w:val="3709E45D"/>
    <w:rsid w:val="372ED4DC"/>
    <w:rsid w:val="376A608E"/>
    <w:rsid w:val="3788DA2D"/>
    <w:rsid w:val="37D9550F"/>
    <w:rsid w:val="37DAE8A6"/>
    <w:rsid w:val="37DBB6EC"/>
    <w:rsid w:val="38119883"/>
    <w:rsid w:val="382606B3"/>
    <w:rsid w:val="38683083"/>
    <w:rsid w:val="38E8389D"/>
    <w:rsid w:val="390FEE7A"/>
    <w:rsid w:val="394989AF"/>
    <w:rsid w:val="396A8F9D"/>
    <w:rsid w:val="396B14B5"/>
    <w:rsid w:val="399E3CA1"/>
    <w:rsid w:val="3A01DF21"/>
    <w:rsid w:val="3A5BDB71"/>
    <w:rsid w:val="3A62D598"/>
    <w:rsid w:val="3AB0D3AF"/>
    <w:rsid w:val="3B0314F9"/>
    <w:rsid w:val="3B5367A2"/>
    <w:rsid w:val="3B5560DB"/>
    <w:rsid w:val="3B8C05BD"/>
    <w:rsid w:val="3B9EAFCE"/>
    <w:rsid w:val="3B9F838D"/>
    <w:rsid w:val="3BC07AAF"/>
    <w:rsid w:val="3BE4C15D"/>
    <w:rsid w:val="3BF01956"/>
    <w:rsid w:val="3C35421B"/>
    <w:rsid w:val="3C54A0D4"/>
    <w:rsid w:val="3C6518AB"/>
    <w:rsid w:val="3C875094"/>
    <w:rsid w:val="3D15DC91"/>
    <w:rsid w:val="3D49FCE3"/>
    <w:rsid w:val="3D6FFE82"/>
    <w:rsid w:val="3E0469ED"/>
    <w:rsid w:val="3E252C7F"/>
    <w:rsid w:val="3F16B117"/>
    <w:rsid w:val="3F6C7E36"/>
    <w:rsid w:val="3FAFE18E"/>
    <w:rsid w:val="3FCECB67"/>
    <w:rsid w:val="4016D0B1"/>
    <w:rsid w:val="405A9A26"/>
    <w:rsid w:val="4062F4B6"/>
    <w:rsid w:val="40868015"/>
    <w:rsid w:val="4090F67A"/>
    <w:rsid w:val="40AE8FB0"/>
    <w:rsid w:val="41E93E10"/>
    <w:rsid w:val="424CDFA4"/>
    <w:rsid w:val="4255A7E7"/>
    <w:rsid w:val="425FBEF8"/>
    <w:rsid w:val="42833CE1"/>
    <w:rsid w:val="42C1D9E1"/>
    <w:rsid w:val="42EB73C7"/>
    <w:rsid w:val="430F2C49"/>
    <w:rsid w:val="4333ADFE"/>
    <w:rsid w:val="4398E756"/>
    <w:rsid w:val="43C5E4D8"/>
    <w:rsid w:val="444707E5"/>
    <w:rsid w:val="445EF68A"/>
    <w:rsid w:val="455D226A"/>
    <w:rsid w:val="4585F29B"/>
    <w:rsid w:val="462C7D54"/>
    <w:rsid w:val="466B1600"/>
    <w:rsid w:val="467C7024"/>
    <w:rsid w:val="47039BC3"/>
    <w:rsid w:val="472CC1C4"/>
    <w:rsid w:val="47D3F24B"/>
    <w:rsid w:val="47E205F4"/>
    <w:rsid w:val="482F9571"/>
    <w:rsid w:val="488D5326"/>
    <w:rsid w:val="4894269A"/>
    <w:rsid w:val="49E27EA3"/>
    <w:rsid w:val="4A2D3085"/>
    <w:rsid w:val="4A3FE24D"/>
    <w:rsid w:val="4A45333E"/>
    <w:rsid w:val="4B26E7C5"/>
    <w:rsid w:val="4B67EC07"/>
    <w:rsid w:val="4B6C9D51"/>
    <w:rsid w:val="4B8088BA"/>
    <w:rsid w:val="4BA85C38"/>
    <w:rsid w:val="4BEC3147"/>
    <w:rsid w:val="4C1225BA"/>
    <w:rsid w:val="4C36E079"/>
    <w:rsid w:val="4CE5054A"/>
    <w:rsid w:val="4CECFDB9"/>
    <w:rsid w:val="4D5D1692"/>
    <w:rsid w:val="4DA17F55"/>
    <w:rsid w:val="4DD76DAB"/>
    <w:rsid w:val="4E18D2E2"/>
    <w:rsid w:val="4E447D4A"/>
    <w:rsid w:val="4E5DC9D1"/>
    <w:rsid w:val="4E6E2A42"/>
    <w:rsid w:val="4E8A45AA"/>
    <w:rsid w:val="4EAAD489"/>
    <w:rsid w:val="4EB395F5"/>
    <w:rsid w:val="4EBFE431"/>
    <w:rsid w:val="4ED76D64"/>
    <w:rsid w:val="4F2BE455"/>
    <w:rsid w:val="4FB505FF"/>
    <w:rsid w:val="4FD3E72B"/>
    <w:rsid w:val="4FE087A4"/>
    <w:rsid w:val="506CE4D1"/>
    <w:rsid w:val="50C15AC7"/>
    <w:rsid w:val="50D15C16"/>
    <w:rsid w:val="50DCDA00"/>
    <w:rsid w:val="513AB231"/>
    <w:rsid w:val="5159ABAC"/>
    <w:rsid w:val="515DEFD5"/>
    <w:rsid w:val="5160321C"/>
    <w:rsid w:val="516459D7"/>
    <w:rsid w:val="51725E27"/>
    <w:rsid w:val="518DD484"/>
    <w:rsid w:val="51CC3795"/>
    <w:rsid w:val="51D3BF79"/>
    <w:rsid w:val="51EBE260"/>
    <w:rsid w:val="5205989C"/>
    <w:rsid w:val="52D60B2F"/>
    <w:rsid w:val="530D261C"/>
    <w:rsid w:val="53608AC3"/>
    <w:rsid w:val="53759A6B"/>
    <w:rsid w:val="539524EC"/>
    <w:rsid w:val="5401E52E"/>
    <w:rsid w:val="54024889"/>
    <w:rsid w:val="54274583"/>
    <w:rsid w:val="542D6BA6"/>
    <w:rsid w:val="54B22B37"/>
    <w:rsid w:val="54CDB7EA"/>
    <w:rsid w:val="5530EB22"/>
    <w:rsid w:val="55B1FBE3"/>
    <w:rsid w:val="5643BF48"/>
    <w:rsid w:val="564DFB98"/>
    <w:rsid w:val="56516E2E"/>
    <w:rsid w:val="5666E27D"/>
    <w:rsid w:val="566806D5"/>
    <w:rsid w:val="568F372F"/>
    <w:rsid w:val="56B12111"/>
    <w:rsid w:val="576062CF"/>
    <w:rsid w:val="57ABDDBC"/>
    <w:rsid w:val="581C8F40"/>
    <w:rsid w:val="5825F189"/>
    <w:rsid w:val="5848BCB6"/>
    <w:rsid w:val="58B5283F"/>
    <w:rsid w:val="58B937F5"/>
    <w:rsid w:val="58E8BC37"/>
    <w:rsid w:val="58EA9ADF"/>
    <w:rsid w:val="591FDA9F"/>
    <w:rsid w:val="597D07A3"/>
    <w:rsid w:val="5980581C"/>
    <w:rsid w:val="5988C56F"/>
    <w:rsid w:val="59BD83E2"/>
    <w:rsid w:val="59C94082"/>
    <w:rsid w:val="59EEBF6C"/>
    <w:rsid w:val="5A03558E"/>
    <w:rsid w:val="5A0446FC"/>
    <w:rsid w:val="5A36CD66"/>
    <w:rsid w:val="5A3D108B"/>
    <w:rsid w:val="5A41958D"/>
    <w:rsid w:val="5A5F4C09"/>
    <w:rsid w:val="5A76AAC5"/>
    <w:rsid w:val="5A88A90E"/>
    <w:rsid w:val="5A8AE58C"/>
    <w:rsid w:val="5ABE1C59"/>
    <w:rsid w:val="5B0F10F3"/>
    <w:rsid w:val="5B543002"/>
    <w:rsid w:val="5BDD8668"/>
    <w:rsid w:val="5BE10048"/>
    <w:rsid w:val="5C579A35"/>
    <w:rsid w:val="5C680BBE"/>
    <w:rsid w:val="5C98504F"/>
    <w:rsid w:val="5CBD3D1C"/>
    <w:rsid w:val="5CBFB393"/>
    <w:rsid w:val="5CC660BA"/>
    <w:rsid w:val="5CEF0444"/>
    <w:rsid w:val="5CFC8B26"/>
    <w:rsid w:val="5D052B8A"/>
    <w:rsid w:val="5D38CB41"/>
    <w:rsid w:val="5D97D7B2"/>
    <w:rsid w:val="5DA1CC6E"/>
    <w:rsid w:val="5E07E1E4"/>
    <w:rsid w:val="5E29EC2F"/>
    <w:rsid w:val="5E3DA1CD"/>
    <w:rsid w:val="5E7F5F43"/>
    <w:rsid w:val="5E87343A"/>
    <w:rsid w:val="5F0F0ABD"/>
    <w:rsid w:val="5F175CEA"/>
    <w:rsid w:val="5F180992"/>
    <w:rsid w:val="5F31C967"/>
    <w:rsid w:val="5F33A813"/>
    <w:rsid w:val="5FCCE689"/>
    <w:rsid w:val="5FDBC661"/>
    <w:rsid w:val="600D601C"/>
    <w:rsid w:val="60570738"/>
    <w:rsid w:val="607BBBD9"/>
    <w:rsid w:val="60C26FE4"/>
    <w:rsid w:val="60CF7874"/>
    <w:rsid w:val="60D22C54"/>
    <w:rsid w:val="618FF2F0"/>
    <w:rsid w:val="61C81A56"/>
    <w:rsid w:val="62667CE0"/>
    <w:rsid w:val="628628F3"/>
    <w:rsid w:val="628A36F7"/>
    <w:rsid w:val="630566C4"/>
    <w:rsid w:val="630BB3D4"/>
    <w:rsid w:val="630CB482"/>
    <w:rsid w:val="63312026"/>
    <w:rsid w:val="636B85C5"/>
    <w:rsid w:val="6374B64F"/>
    <w:rsid w:val="63A9484B"/>
    <w:rsid w:val="64F30B33"/>
    <w:rsid w:val="64F88D43"/>
    <w:rsid w:val="65681432"/>
    <w:rsid w:val="65A66CD6"/>
    <w:rsid w:val="65B0BB8D"/>
    <w:rsid w:val="6636C461"/>
    <w:rsid w:val="66F45B65"/>
    <w:rsid w:val="6704C916"/>
    <w:rsid w:val="67182464"/>
    <w:rsid w:val="6722DE0E"/>
    <w:rsid w:val="67872F10"/>
    <w:rsid w:val="678B1406"/>
    <w:rsid w:val="67D9B7FF"/>
    <w:rsid w:val="682F3C7E"/>
    <w:rsid w:val="685EE2F5"/>
    <w:rsid w:val="689C6839"/>
    <w:rsid w:val="6905D06D"/>
    <w:rsid w:val="6952448F"/>
    <w:rsid w:val="6964EBD8"/>
    <w:rsid w:val="69ED1C9A"/>
    <w:rsid w:val="69F7EE5A"/>
    <w:rsid w:val="6A0A03EE"/>
    <w:rsid w:val="6A8F7470"/>
    <w:rsid w:val="6ADC7659"/>
    <w:rsid w:val="6B16F88A"/>
    <w:rsid w:val="6B26F44E"/>
    <w:rsid w:val="6BBD7261"/>
    <w:rsid w:val="6BF5B0C8"/>
    <w:rsid w:val="6C71F695"/>
    <w:rsid w:val="6C849C79"/>
    <w:rsid w:val="6CAED9BB"/>
    <w:rsid w:val="6D8BC69E"/>
    <w:rsid w:val="6E056455"/>
    <w:rsid w:val="6E98F034"/>
    <w:rsid w:val="6EC0B25B"/>
    <w:rsid w:val="6F377110"/>
    <w:rsid w:val="6F42CCCA"/>
    <w:rsid w:val="6F4B1313"/>
    <w:rsid w:val="6F8A6A39"/>
    <w:rsid w:val="6FA55839"/>
    <w:rsid w:val="6FCE8626"/>
    <w:rsid w:val="70298388"/>
    <w:rsid w:val="709762D6"/>
    <w:rsid w:val="70A74CEE"/>
    <w:rsid w:val="70D6689F"/>
    <w:rsid w:val="70FD382C"/>
    <w:rsid w:val="713FE549"/>
    <w:rsid w:val="71736254"/>
    <w:rsid w:val="717E282B"/>
    <w:rsid w:val="720DBF83"/>
    <w:rsid w:val="72ADD6F2"/>
    <w:rsid w:val="72BE487B"/>
    <w:rsid w:val="72E609EB"/>
    <w:rsid w:val="73217C5E"/>
    <w:rsid w:val="733B038C"/>
    <w:rsid w:val="734DF2CB"/>
    <w:rsid w:val="73DE9544"/>
    <w:rsid w:val="73E59E6B"/>
    <w:rsid w:val="742E9C01"/>
    <w:rsid w:val="74440036"/>
    <w:rsid w:val="7488594B"/>
    <w:rsid w:val="74ABC1B3"/>
    <w:rsid w:val="75290088"/>
    <w:rsid w:val="75364709"/>
    <w:rsid w:val="7549E39A"/>
    <w:rsid w:val="75B5B20A"/>
    <w:rsid w:val="76202EE9"/>
    <w:rsid w:val="763265DF"/>
    <w:rsid w:val="765D6B23"/>
    <w:rsid w:val="76866C96"/>
    <w:rsid w:val="769A0534"/>
    <w:rsid w:val="77032644"/>
    <w:rsid w:val="77506F60"/>
    <w:rsid w:val="77801925"/>
    <w:rsid w:val="782168F8"/>
    <w:rsid w:val="7827FF6E"/>
    <w:rsid w:val="786716D3"/>
    <w:rsid w:val="7888F671"/>
    <w:rsid w:val="789115CD"/>
    <w:rsid w:val="78FF683E"/>
    <w:rsid w:val="79409845"/>
    <w:rsid w:val="79EEA242"/>
    <w:rsid w:val="7A1E9421"/>
    <w:rsid w:val="7B14F25D"/>
    <w:rsid w:val="7B359034"/>
    <w:rsid w:val="7B67191A"/>
    <w:rsid w:val="7C02FD71"/>
    <w:rsid w:val="7C2536B1"/>
    <w:rsid w:val="7C303C6B"/>
    <w:rsid w:val="7C335E5B"/>
    <w:rsid w:val="7C412B32"/>
    <w:rsid w:val="7CD26E23"/>
    <w:rsid w:val="7CF87B39"/>
    <w:rsid w:val="7DCC0CCC"/>
    <w:rsid w:val="7DCE4855"/>
    <w:rsid w:val="7EAF10DA"/>
    <w:rsid w:val="7F349054"/>
    <w:rsid w:val="7F50BC08"/>
    <w:rsid w:val="7F619331"/>
    <w:rsid w:val="7F63F9B5"/>
    <w:rsid w:val="7F8F1309"/>
    <w:rsid w:val="7FA5DD31"/>
    <w:rsid w:val="7FCA747A"/>
    <w:rsid w:val="7FD4FD9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A794C0"/>
  <w15:chartTrackingRefBased/>
  <w15:docId w15:val="{7D6E4AF6-321D-4A95-AB47-C37642991E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A2B"/>
    <w:pPr>
      <w:spacing w:after="0" w:line="480" w:lineRule="auto"/>
      <w:ind w:firstLine="720"/>
    </w:pPr>
  </w:style>
  <w:style w:type="paragraph" w:styleId="Heading1">
    <w:name w:val="heading 1"/>
    <w:basedOn w:val="Normal"/>
    <w:next w:val="Normal"/>
    <w:link w:val="Heading1Char"/>
    <w:uiPriority w:val="9"/>
    <w:qFormat/>
    <w:rsid w:val="007D4A2B"/>
    <w:pPr>
      <w:ind w:firstLine="0"/>
      <w:jc w:val="center"/>
      <w:outlineLvl w:val="0"/>
    </w:pPr>
    <w:rPr>
      <w:b/>
      <w:bCs/>
    </w:rPr>
  </w:style>
  <w:style w:type="paragraph" w:styleId="Heading2">
    <w:name w:val="heading 2"/>
    <w:basedOn w:val="Normal"/>
    <w:next w:val="Normal"/>
    <w:link w:val="Heading2Char"/>
    <w:uiPriority w:val="9"/>
    <w:unhideWhenUsed/>
    <w:qFormat/>
    <w:rsid w:val="007D4A2B"/>
    <w:pPr>
      <w:ind w:firstLine="0"/>
      <w:outlineLvl w:val="1"/>
    </w:pPr>
    <w:rPr>
      <w:b/>
      <w:bCs/>
    </w:rPr>
  </w:style>
  <w:style w:type="paragraph" w:styleId="Heading3">
    <w:name w:val="heading 3"/>
    <w:basedOn w:val="Normal"/>
    <w:next w:val="Normal"/>
    <w:link w:val="Heading3Char"/>
    <w:uiPriority w:val="9"/>
    <w:unhideWhenUsed/>
    <w:qFormat/>
    <w:rsid w:val="007D4A2B"/>
    <w:pPr>
      <w:ind w:firstLine="0"/>
      <w:outlineLvl w:val="2"/>
    </w:pPr>
    <w:rPr>
      <w:b/>
      <w:bCs/>
      <w:i/>
      <w:iCs/>
    </w:rPr>
  </w:style>
  <w:style w:type="paragraph" w:styleId="Heading4">
    <w:name w:val="heading 4"/>
    <w:basedOn w:val="Normal"/>
    <w:next w:val="Normal"/>
    <w:link w:val="Heading4Char"/>
    <w:uiPriority w:val="9"/>
    <w:unhideWhenUsed/>
    <w:qFormat/>
    <w:rsid w:val="007D4A2B"/>
    <w:pPr>
      <w:ind w:firstLine="0"/>
      <w:outlineLvl w:val="3"/>
    </w:pPr>
    <w:rPr>
      <w:b/>
      <w:bCs/>
    </w:rPr>
  </w:style>
  <w:style w:type="paragraph" w:styleId="Heading5">
    <w:name w:val="heading 5"/>
    <w:basedOn w:val="Normal"/>
    <w:next w:val="Normal"/>
    <w:link w:val="Heading5Char"/>
    <w:uiPriority w:val="9"/>
    <w:unhideWhenUsed/>
    <w:qFormat/>
    <w:rsid w:val="007D4A2B"/>
    <w:pPr>
      <w:ind w:firstLine="0"/>
      <w:outlineLvl w:val="4"/>
    </w:pPr>
    <w:rPr>
      <w:b/>
      <w:bCs/>
      <w:i/>
      <w:iCs/>
    </w:rPr>
  </w:style>
  <w:style w:type="paragraph" w:styleId="Heading6">
    <w:name w:val="heading 6"/>
    <w:basedOn w:val="Normal"/>
    <w:next w:val="Normal"/>
    <w:link w:val="Heading6Char"/>
    <w:uiPriority w:val="9"/>
    <w:semiHidden/>
    <w:unhideWhenUsed/>
    <w:qFormat/>
    <w:rsid w:val="007D4A2B"/>
    <w:pPr>
      <w:keepNext/>
      <w:keepLines/>
      <w:spacing w:before="40"/>
      <w:ind w:firstLine="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Pr>
      <w:i/>
      <w:iCs/>
    </w:rPr>
  </w:style>
  <w:style w:type="character" w:customStyle="1" w:styleId="HeaderChar">
    <w:name w:val="Header Char"/>
    <w:basedOn w:val="DefaultParagraphFont"/>
    <w:link w:val="Header"/>
    <w:uiPriority w:val="99"/>
    <w:rsid w:val="007D4A2B"/>
  </w:style>
  <w:style w:type="paragraph" w:styleId="Header">
    <w:name w:val="header"/>
    <w:basedOn w:val="Normal"/>
    <w:link w:val="HeaderChar"/>
    <w:uiPriority w:val="99"/>
    <w:unhideWhenUsed/>
    <w:rsid w:val="007D4A2B"/>
    <w:pPr>
      <w:tabs>
        <w:tab w:val="center" w:pos="4680"/>
        <w:tab w:val="right" w:pos="9360"/>
      </w:tabs>
      <w:spacing w:line="240" w:lineRule="auto"/>
      <w:ind w:firstLine="0"/>
    </w:pPr>
  </w:style>
  <w:style w:type="character" w:customStyle="1" w:styleId="FooterChar">
    <w:name w:val="Footer Char"/>
    <w:basedOn w:val="DefaultParagraphFont"/>
    <w:link w:val="Footer"/>
    <w:uiPriority w:val="99"/>
    <w:rsid w:val="007D4A2B"/>
  </w:style>
  <w:style w:type="paragraph" w:styleId="Footer">
    <w:name w:val="footer"/>
    <w:basedOn w:val="Normal"/>
    <w:link w:val="FooterChar"/>
    <w:uiPriority w:val="99"/>
    <w:unhideWhenUsed/>
    <w:rsid w:val="007D4A2B"/>
    <w:pPr>
      <w:tabs>
        <w:tab w:val="center" w:pos="4680"/>
        <w:tab w:val="right" w:pos="9360"/>
      </w:tabs>
      <w:spacing w:line="240" w:lineRule="auto"/>
      <w:ind w:firstLine="0"/>
    </w:pPr>
  </w:style>
  <w:style w:type="character" w:styleId="CommentReference">
    <w:name w:val="annotation reference"/>
    <w:basedOn w:val="DefaultParagraphFont"/>
    <w:uiPriority w:val="99"/>
    <w:semiHidden/>
    <w:unhideWhenUsed/>
    <w:rsid w:val="00CD7F50"/>
    <w:rPr>
      <w:sz w:val="16"/>
      <w:szCs w:val="16"/>
    </w:rPr>
  </w:style>
  <w:style w:type="paragraph" w:styleId="CommentText">
    <w:name w:val="annotation text"/>
    <w:basedOn w:val="Normal"/>
    <w:link w:val="CommentTextChar"/>
    <w:uiPriority w:val="99"/>
    <w:unhideWhenUsed/>
    <w:rsid w:val="00CD7F50"/>
    <w:pPr>
      <w:spacing w:line="240" w:lineRule="auto"/>
    </w:pPr>
    <w:rPr>
      <w:sz w:val="20"/>
      <w:szCs w:val="20"/>
    </w:rPr>
  </w:style>
  <w:style w:type="character" w:customStyle="1" w:styleId="CommentTextChar">
    <w:name w:val="Comment Text Char"/>
    <w:basedOn w:val="DefaultParagraphFont"/>
    <w:link w:val="CommentText"/>
    <w:uiPriority w:val="99"/>
    <w:rsid w:val="00CD7F50"/>
    <w:rPr>
      <w:sz w:val="20"/>
      <w:szCs w:val="20"/>
    </w:rPr>
  </w:style>
  <w:style w:type="paragraph" w:styleId="CommentSubject">
    <w:name w:val="annotation subject"/>
    <w:basedOn w:val="CommentText"/>
    <w:next w:val="CommentText"/>
    <w:link w:val="CommentSubjectChar"/>
    <w:uiPriority w:val="99"/>
    <w:semiHidden/>
    <w:unhideWhenUsed/>
    <w:rsid w:val="00CD7F50"/>
    <w:rPr>
      <w:b/>
      <w:bCs/>
    </w:rPr>
  </w:style>
  <w:style w:type="character" w:customStyle="1" w:styleId="CommentSubjectChar">
    <w:name w:val="Comment Subject Char"/>
    <w:basedOn w:val="CommentTextChar"/>
    <w:link w:val="CommentSubject"/>
    <w:uiPriority w:val="99"/>
    <w:semiHidden/>
    <w:rsid w:val="00CD7F50"/>
    <w:rPr>
      <w:b/>
      <w:bCs/>
      <w:sz w:val="20"/>
      <w:szCs w:val="20"/>
    </w:r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C26C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6C30"/>
    <w:rPr>
      <w:rFonts w:ascii="Segoe UI" w:hAnsi="Segoe UI" w:cs="Segoe UI"/>
      <w:sz w:val="18"/>
      <w:szCs w:val="18"/>
    </w:rPr>
  </w:style>
  <w:style w:type="paragraph" w:styleId="Title">
    <w:name w:val="Title"/>
    <w:basedOn w:val="Normal"/>
    <w:next w:val="Normal"/>
    <w:link w:val="TitleChar"/>
    <w:uiPriority w:val="10"/>
    <w:qFormat/>
    <w:rsid w:val="00530EF3"/>
    <w:pPr>
      <w:ind w:firstLine="0"/>
      <w:jc w:val="center"/>
    </w:pPr>
    <w:rPr>
      <w:b/>
      <w:bCs/>
    </w:rPr>
  </w:style>
  <w:style w:type="character" w:customStyle="1" w:styleId="TitleChar">
    <w:name w:val="Title Char"/>
    <w:basedOn w:val="DefaultParagraphFont"/>
    <w:link w:val="Title"/>
    <w:uiPriority w:val="10"/>
    <w:rsid w:val="00530EF3"/>
    <w:rPr>
      <w:b/>
      <w:bCs/>
    </w:rPr>
  </w:style>
  <w:style w:type="character" w:styleId="PlaceholderText">
    <w:name w:val="Placeholder Text"/>
    <w:basedOn w:val="DefaultParagraphFont"/>
    <w:uiPriority w:val="99"/>
    <w:semiHidden/>
    <w:rsid w:val="00FD478C"/>
    <w:rPr>
      <w:color w:val="808080"/>
    </w:rPr>
  </w:style>
  <w:style w:type="paragraph" w:styleId="Subtitle">
    <w:name w:val="Subtitle"/>
    <w:basedOn w:val="Normal"/>
    <w:next w:val="Normal"/>
    <w:link w:val="SubtitleChar"/>
    <w:uiPriority w:val="11"/>
    <w:qFormat/>
    <w:rsid w:val="00530EF3"/>
    <w:pPr>
      <w:ind w:firstLine="0"/>
      <w:jc w:val="center"/>
    </w:pPr>
  </w:style>
  <w:style w:type="character" w:customStyle="1" w:styleId="SubtitleChar">
    <w:name w:val="Subtitle Char"/>
    <w:basedOn w:val="DefaultParagraphFont"/>
    <w:link w:val="Subtitle"/>
    <w:uiPriority w:val="11"/>
    <w:rsid w:val="00530EF3"/>
  </w:style>
  <w:style w:type="paragraph" w:customStyle="1" w:styleId="SectionTitle">
    <w:name w:val="Section Title"/>
    <w:basedOn w:val="Normal"/>
    <w:next w:val="Normal"/>
    <w:uiPriority w:val="12"/>
    <w:qFormat/>
    <w:rsid w:val="00530EF3"/>
    <w:pPr>
      <w:ind w:firstLine="0"/>
      <w:jc w:val="center"/>
    </w:pPr>
    <w:rPr>
      <w:b/>
      <w:bCs/>
    </w:rPr>
  </w:style>
  <w:style w:type="character" w:styleId="Strong">
    <w:name w:val="Strong"/>
    <w:basedOn w:val="DefaultParagraphFont"/>
    <w:uiPriority w:val="22"/>
    <w:qFormat/>
    <w:rsid w:val="00500997"/>
    <w:rPr>
      <w:b/>
      <w:bCs/>
    </w:rPr>
  </w:style>
  <w:style w:type="character" w:customStyle="1" w:styleId="Heading1Char">
    <w:name w:val="Heading 1 Char"/>
    <w:basedOn w:val="DefaultParagraphFont"/>
    <w:link w:val="Heading1"/>
    <w:uiPriority w:val="9"/>
    <w:rsid w:val="007D4A2B"/>
    <w:rPr>
      <w:b/>
      <w:bCs/>
    </w:rPr>
  </w:style>
  <w:style w:type="character" w:customStyle="1" w:styleId="Heading2Char">
    <w:name w:val="Heading 2 Char"/>
    <w:basedOn w:val="DefaultParagraphFont"/>
    <w:link w:val="Heading2"/>
    <w:uiPriority w:val="9"/>
    <w:rsid w:val="007D4A2B"/>
    <w:rPr>
      <w:b/>
      <w:bCs/>
    </w:rPr>
  </w:style>
  <w:style w:type="character" w:customStyle="1" w:styleId="Heading3Char">
    <w:name w:val="Heading 3 Char"/>
    <w:basedOn w:val="DefaultParagraphFont"/>
    <w:link w:val="Heading3"/>
    <w:uiPriority w:val="9"/>
    <w:rsid w:val="007D4A2B"/>
    <w:rPr>
      <w:b/>
      <w:bCs/>
      <w:i/>
      <w:iCs/>
    </w:rPr>
  </w:style>
  <w:style w:type="character" w:customStyle="1" w:styleId="Heading4Char">
    <w:name w:val="Heading 4 Char"/>
    <w:basedOn w:val="DefaultParagraphFont"/>
    <w:link w:val="Heading4"/>
    <w:uiPriority w:val="9"/>
    <w:rsid w:val="007D4A2B"/>
    <w:rPr>
      <w:b/>
      <w:bCs/>
    </w:rPr>
  </w:style>
  <w:style w:type="character" w:customStyle="1" w:styleId="Heading5Char">
    <w:name w:val="Heading 5 Char"/>
    <w:basedOn w:val="DefaultParagraphFont"/>
    <w:link w:val="Heading5"/>
    <w:uiPriority w:val="9"/>
    <w:rsid w:val="007D4A2B"/>
    <w:rPr>
      <w:b/>
      <w:bCs/>
      <w:i/>
      <w:iCs/>
    </w:rPr>
  </w:style>
  <w:style w:type="paragraph" w:styleId="Quote">
    <w:name w:val="Quote"/>
    <w:basedOn w:val="Normal"/>
    <w:next w:val="Normal"/>
    <w:link w:val="QuoteChar"/>
    <w:uiPriority w:val="29"/>
    <w:qFormat/>
    <w:rsid w:val="002C3BE4"/>
    <w:pPr>
      <w:ind w:left="720"/>
    </w:pPr>
    <w:rPr>
      <w:iCs/>
    </w:rPr>
  </w:style>
  <w:style w:type="character" w:customStyle="1" w:styleId="QuoteChar">
    <w:name w:val="Quote Char"/>
    <w:basedOn w:val="DefaultParagraphFont"/>
    <w:link w:val="Quote"/>
    <w:uiPriority w:val="29"/>
    <w:rsid w:val="002C3BE4"/>
    <w:rPr>
      <w:iCs/>
    </w:rPr>
  </w:style>
  <w:style w:type="paragraph" w:customStyle="1" w:styleId="References">
    <w:name w:val="References"/>
    <w:basedOn w:val="Normal"/>
    <w:uiPriority w:val="29"/>
    <w:qFormat/>
    <w:rsid w:val="007D4A2B"/>
    <w:pPr>
      <w:ind w:left="720" w:hanging="720"/>
    </w:pPr>
  </w:style>
  <w:style w:type="paragraph" w:styleId="Caption">
    <w:name w:val="caption"/>
    <w:basedOn w:val="Normal"/>
    <w:next w:val="Normal"/>
    <w:uiPriority w:val="35"/>
    <w:qFormat/>
    <w:rsid w:val="00530EF3"/>
    <w:pPr>
      <w:ind w:firstLine="0"/>
    </w:pPr>
    <w:rPr>
      <w:i/>
      <w:iCs/>
      <w:szCs w:val="18"/>
    </w:rPr>
  </w:style>
  <w:style w:type="paragraph" w:customStyle="1" w:styleId="TableHeading">
    <w:name w:val="Table Heading"/>
    <w:basedOn w:val="Normal"/>
    <w:uiPriority w:val="10"/>
    <w:qFormat/>
    <w:rsid w:val="00B5233A"/>
    <w:pPr>
      <w:jc w:val="center"/>
    </w:pPr>
    <w:rPr>
      <w:b/>
      <w:bCs/>
    </w:rPr>
  </w:style>
  <w:style w:type="paragraph" w:customStyle="1" w:styleId="NoIndent">
    <w:name w:val="No Indent"/>
    <w:basedOn w:val="Normal"/>
    <w:qFormat/>
    <w:rsid w:val="007D4A2B"/>
    <w:pPr>
      <w:ind w:firstLine="0"/>
    </w:pPr>
  </w:style>
  <w:style w:type="paragraph" w:customStyle="1" w:styleId="CaptionCallout">
    <w:name w:val="Caption Callout"/>
    <w:basedOn w:val="Normal"/>
    <w:qFormat/>
    <w:rsid w:val="00530EF3"/>
    <w:pPr>
      <w:ind w:firstLine="0"/>
    </w:pPr>
    <w:rPr>
      <w:b/>
    </w:rPr>
  </w:style>
  <w:style w:type="character" w:customStyle="1" w:styleId="Heading6Char">
    <w:name w:val="Heading 6 Char"/>
    <w:basedOn w:val="DefaultParagraphFont"/>
    <w:link w:val="Heading6"/>
    <w:uiPriority w:val="9"/>
    <w:semiHidden/>
    <w:rsid w:val="007D4A2B"/>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0F3E0C"/>
    <w:pPr>
      <w:ind w:left="720"/>
      <w:contextualSpacing/>
    </w:pPr>
  </w:style>
  <w:style w:type="paragraph" w:styleId="Revision">
    <w:name w:val="Revision"/>
    <w:hidden/>
    <w:uiPriority w:val="99"/>
    <w:semiHidden/>
    <w:rsid w:val="00CC0A0D"/>
    <w:pPr>
      <w:spacing w:after="0" w:line="240" w:lineRule="auto"/>
    </w:pPr>
  </w:style>
  <w:style w:type="character" w:styleId="Mention">
    <w:name w:val="Mention"/>
    <w:basedOn w:val="DefaultParagraphFont"/>
    <w:uiPriority w:val="99"/>
    <w:unhideWhenUsed/>
    <w:rsid w:val="00506B0B"/>
    <w:rPr>
      <w:color w:val="2B579A"/>
      <w:shd w:val="clear" w:color="auto" w:fill="E1DFDD"/>
    </w:rPr>
  </w:style>
  <w:style w:type="character" w:styleId="UnresolvedMention">
    <w:name w:val="Unresolved Mention"/>
    <w:basedOn w:val="DefaultParagraphFont"/>
    <w:uiPriority w:val="99"/>
    <w:semiHidden/>
    <w:unhideWhenUsed/>
    <w:rsid w:val="00241959"/>
    <w:rPr>
      <w:color w:val="605E5C"/>
      <w:shd w:val="clear" w:color="auto" w:fill="E1DFDD"/>
    </w:rPr>
  </w:style>
  <w:style w:type="character" w:styleId="FollowedHyperlink">
    <w:name w:val="FollowedHyperlink"/>
    <w:basedOn w:val="DefaultParagraphFont"/>
    <w:uiPriority w:val="99"/>
    <w:semiHidden/>
    <w:unhideWhenUsed/>
    <w:rsid w:val="007733B8"/>
    <w:rPr>
      <w:color w:val="954F72" w:themeColor="followedHyperlink"/>
      <w:u w:val="single"/>
    </w:rPr>
  </w:style>
  <w:style w:type="paragraph" w:styleId="NormalWeb">
    <w:name w:val="Normal (Web)"/>
    <w:basedOn w:val="Normal"/>
    <w:uiPriority w:val="99"/>
    <w:unhideWhenUsed/>
    <w:rsid w:val="00133807"/>
    <w:pPr>
      <w:spacing w:before="100" w:beforeAutospacing="1" w:after="100" w:afterAutospacing="1" w:line="240" w:lineRule="auto"/>
      <w:ind w:firstLine="0"/>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527F6B"/>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527F6B"/>
    <w:pPr>
      <w:spacing w:after="100"/>
    </w:pPr>
  </w:style>
  <w:style w:type="paragraph" w:styleId="TOC2">
    <w:name w:val="toc 2"/>
    <w:basedOn w:val="Normal"/>
    <w:next w:val="Normal"/>
    <w:autoRedefine/>
    <w:uiPriority w:val="39"/>
    <w:unhideWhenUsed/>
    <w:rsid w:val="00527F6B"/>
    <w:pPr>
      <w:spacing w:after="100"/>
      <w:ind w:left="220"/>
    </w:pPr>
  </w:style>
  <w:style w:type="paragraph" w:styleId="TOC3">
    <w:name w:val="toc 3"/>
    <w:basedOn w:val="Normal"/>
    <w:next w:val="Normal"/>
    <w:autoRedefine/>
    <w:uiPriority w:val="39"/>
    <w:unhideWhenUsed/>
    <w:rsid w:val="00505D3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517">
      <w:bodyDiv w:val="1"/>
      <w:marLeft w:val="0"/>
      <w:marRight w:val="0"/>
      <w:marTop w:val="0"/>
      <w:marBottom w:val="0"/>
      <w:divBdr>
        <w:top w:val="none" w:sz="0" w:space="0" w:color="auto"/>
        <w:left w:val="none" w:sz="0" w:space="0" w:color="auto"/>
        <w:bottom w:val="none" w:sz="0" w:space="0" w:color="auto"/>
        <w:right w:val="none" w:sz="0" w:space="0" w:color="auto"/>
      </w:divBdr>
    </w:div>
    <w:div w:id="30619931">
      <w:bodyDiv w:val="1"/>
      <w:marLeft w:val="0"/>
      <w:marRight w:val="0"/>
      <w:marTop w:val="0"/>
      <w:marBottom w:val="0"/>
      <w:divBdr>
        <w:top w:val="none" w:sz="0" w:space="0" w:color="auto"/>
        <w:left w:val="none" w:sz="0" w:space="0" w:color="auto"/>
        <w:bottom w:val="none" w:sz="0" w:space="0" w:color="auto"/>
        <w:right w:val="none" w:sz="0" w:space="0" w:color="auto"/>
      </w:divBdr>
      <w:divsChild>
        <w:div w:id="1728261767">
          <w:marLeft w:val="-720"/>
          <w:marRight w:val="0"/>
          <w:marTop w:val="0"/>
          <w:marBottom w:val="0"/>
          <w:divBdr>
            <w:top w:val="none" w:sz="0" w:space="0" w:color="auto"/>
            <w:left w:val="none" w:sz="0" w:space="0" w:color="auto"/>
            <w:bottom w:val="none" w:sz="0" w:space="0" w:color="auto"/>
            <w:right w:val="none" w:sz="0" w:space="0" w:color="auto"/>
          </w:divBdr>
        </w:div>
      </w:divsChild>
    </w:div>
    <w:div w:id="31811751">
      <w:bodyDiv w:val="1"/>
      <w:marLeft w:val="0"/>
      <w:marRight w:val="0"/>
      <w:marTop w:val="0"/>
      <w:marBottom w:val="0"/>
      <w:divBdr>
        <w:top w:val="none" w:sz="0" w:space="0" w:color="auto"/>
        <w:left w:val="none" w:sz="0" w:space="0" w:color="auto"/>
        <w:bottom w:val="none" w:sz="0" w:space="0" w:color="auto"/>
        <w:right w:val="none" w:sz="0" w:space="0" w:color="auto"/>
      </w:divBdr>
    </w:div>
    <w:div w:id="80372179">
      <w:bodyDiv w:val="1"/>
      <w:marLeft w:val="0"/>
      <w:marRight w:val="0"/>
      <w:marTop w:val="0"/>
      <w:marBottom w:val="0"/>
      <w:divBdr>
        <w:top w:val="none" w:sz="0" w:space="0" w:color="auto"/>
        <w:left w:val="none" w:sz="0" w:space="0" w:color="auto"/>
        <w:bottom w:val="none" w:sz="0" w:space="0" w:color="auto"/>
        <w:right w:val="none" w:sz="0" w:space="0" w:color="auto"/>
      </w:divBdr>
    </w:div>
    <w:div w:id="196551307">
      <w:bodyDiv w:val="1"/>
      <w:marLeft w:val="0"/>
      <w:marRight w:val="0"/>
      <w:marTop w:val="0"/>
      <w:marBottom w:val="0"/>
      <w:divBdr>
        <w:top w:val="none" w:sz="0" w:space="0" w:color="auto"/>
        <w:left w:val="none" w:sz="0" w:space="0" w:color="auto"/>
        <w:bottom w:val="none" w:sz="0" w:space="0" w:color="auto"/>
        <w:right w:val="none" w:sz="0" w:space="0" w:color="auto"/>
      </w:divBdr>
    </w:div>
    <w:div w:id="229122120">
      <w:bodyDiv w:val="1"/>
      <w:marLeft w:val="0"/>
      <w:marRight w:val="0"/>
      <w:marTop w:val="0"/>
      <w:marBottom w:val="0"/>
      <w:divBdr>
        <w:top w:val="none" w:sz="0" w:space="0" w:color="auto"/>
        <w:left w:val="none" w:sz="0" w:space="0" w:color="auto"/>
        <w:bottom w:val="none" w:sz="0" w:space="0" w:color="auto"/>
        <w:right w:val="none" w:sz="0" w:space="0" w:color="auto"/>
      </w:divBdr>
    </w:div>
    <w:div w:id="234437317">
      <w:bodyDiv w:val="1"/>
      <w:marLeft w:val="0"/>
      <w:marRight w:val="0"/>
      <w:marTop w:val="0"/>
      <w:marBottom w:val="0"/>
      <w:divBdr>
        <w:top w:val="none" w:sz="0" w:space="0" w:color="auto"/>
        <w:left w:val="none" w:sz="0" w:space="0" w:color="auto"/>
        <w:bottom w:val="none" w:sz="0" w:space="0" w:color="auto"/>
        <w:right w:val="none" w:sz="0" w:space="0" w:color="auto"/>
      </w:divBdr>
    </w:div>
    <w:div w:id="268973047">
      <w:bodyDiv w:val="1"/>
      <w:marLeft w:val="0"/>
      <w:marRight w:val="0"/>
      <w:marTop w:val="0"/>
      <w:marBottom w:val="0"/>
      <w:divBdr>
        <w:top w:val="none" w:sz="0" w:space="0" w:color="auto"/>
        <w:left w:val="none" w:sz="0" w:space="0" w:color="auto"/>
        <w:bottom w:val="none" w:sz="0" w:space="0" w:color="auto"/>
        <w:right w:val="none" w:sz="0" w:space="0" w:color="auto"/>
      </w:divBdr>
    </w:div>
    <w:div w:id="275873780">
      <w:bodyDiv w:val="1"/>
      <w:marLeft w:val="0"/>
      <w:marRight w:val="0"/>
      <w:marTop w:val="0"/>
      <w:marBottom w:val="0"/>
      <w:divBdr>
        <w:top w:val="none" w:sz="0" w:space="0" w:color="auto"/>
        <w:left w:val="none" w:sz="0" w:space="0" w:color="auto"/>
        <w:bottom w:val="none" w:sz="0" w:space="0" w:color="auto"/>
        <w:right w:val="none" w:sz="0" w:space="0" w:color="auto"/>
      </w:divBdr>
      <w:divsChild>
        <w:div w:id="1049916688">
          <w:marLeft w:val="-720"/>
          <w:marRight w:val="0"/>
          <w:marTop w:val="0"/>
          <w:marBottom w:val="0"/>
          <w:divBdr>
            <w:top w:val="none" w:sz="0" w:space="0" w:color="auto"/>
            <w:left w:val="none" w:sz="0" w:space="0" w:color="auto"/>
            <w:bottom w:val="none" w:sz="0" w:space="0" w:color="auto"/>
            <w:right w:val="none" w:sz="0" w:space="0" w:color="auto"/>
          </w:divBdr>
        </w:div>
      </w:divsChild>
    </w:div>
    <w:div w:id="328868344">
      <w:bodyDiv w:val="1"/>
      <w:marLeft w:val="0"/>
      <w:marRight w:val="0"/>
      <w:marTop w:val="0"/>
      <w:marBottom w:val="0"/>
      <w:divBdr>
        <w:top w:val="none" w:sz="0" w:space="0" w:color="auto"/>
        <w:left w:val="none" w:sz="0" w:space="0" w:color="auto"/>
        <w:bottom w:val="none" w:sz="0" w:space="0" w:color="auto"/>
        <w:right w:val="none" w:sz="0" w:space="0" w:color="auto"/>
      </w:divBdr>
      <w:divsChild>
        <w:div w:id="752893103">
          <w:marLeft w:val="-720"/>
          <w:marRight w:val="0"/>
          <w:marTop w:val="0"/>
          <w:marBottom w:val="0"/>
          <w:divBdr>
            <w:top w:val="none" w:sz="0" w:space="0" w:color="auto"/>
            <w:left w:val="none" w:sz="0" w:space="0" w:color="auto"/>
            <w:bottom w:val="none" w:sz="0" w:space="0" w:color="auto"/>
            <w:right w:val="none" w:sz="0" w:space="0" w:color="auto"/>
          </w:divBdr>
        </w:div>
      </w:divsChild>
    </w:div>
    <w:div w:id="356005825">
      <w:bodyDiv w:val="1"/>
      <w:marLeft w:val="0"/>
      <w:marRight w:val="0"/>
      <w:marTop w:val="0"/>
      <w:marBottom w:val="0"/>
      <w:divBdr>
        <w:top w:val="none" w:sz="0" w:space="0" w:color="auto"/>
        <w:left w:val="none" w:sz="0" w:space="0" w:color="auto"/>
        <w:bottom w:val="none" w:sz="0" w:space="0" w:color="auto"/>
        <w:right w:val="none" w:sz="0" w:space="0" w:color="auto"/>
      </w:divBdr>
    </w:div>
    <w:div w:id="357203374">
      <w:bodyDiv w:val="1"/>
      <w:marLeft w:val="0"/>
      <w:marRight w:val="0"/>
      <w:marTop w:val="0"/>
      <w:marBottom w:val="0"/>
      <w:divBdr>
        <w:top w:val="none" w:sz="0" w:space="0" w:color="auto"/>
        <w:left w:val="none" w:sz="0" w:space="0" w:color="auto"/>
        <w:bottom w:val="none" w:sz="0" w:space="0" w:color="auto"/>
        <w:right w:val="none" w:sz="0" w:space="0" w:color="auto"/>
      </w:divBdr>
    </w:div>
    <w:div w:id="400951029">
      <w:bodyDiv w:val="1"/>
      <w:marLeft w:val="0"/>
      <w:marRight w:val="0"/>
      <w:marTop w:val="0"/>
      <w:marBottom w:val="0"/>
      <w:divBdr>
        <w:top w:val="none" w:sz="0" w:space="0" w:color="auto"/>
        <w:left w:val="none" w:sz="0" w:space="0" w:color="auto"/>
        <w:bottom w:val="none" w:sz="0" w:space="0" w:color="auto"/>
        <w:right w:val="none" w:sz="0" w:space="0" w:color="auto"/>
      </w:divBdr>
    </w:div>
    <w:div w:id="475952030">
      <w:bodyDiv w:val="1"/>
      <w:marLeft w:val="0"/>
      <w:marRight w:val="0"/>
      <w:marTop w:val="0"/>
      <w:marBottom w:val="0"/>
      <w:divBdr>
        <w:top w:val="none" w:sz="0" w:space="0" w:color="auto"/>
        <w:left w:val="none" w:sz="0" w:space="0" w:color="auto"/>
        <w:bottom w:val="none" w:sz="0" w:space="0" w:color="auto"/>
        <w:right w:val="none" w:sz="0" w:space="0" w:color="auto"/>
      </w:divBdr>
    </w:div>
    <w:div w:id="518810859">
      <w:bodyDiv w:val="1"/>
      <w:marLeft w:val="0"/>
      <w:marRight w:val="0"/>
      <w:marTop w:val="0"/>
      <w:marBottom w:val="0"/>
      <w:divBdr>
        <w:top w:val="none" w:sz="0" w:space="0" w:color="auto"/>
        <w:left w:val="none" w:sz="0" w:space="0" w:color="auto"/>
        <w:bottom w:val="none" w:sz="0" w:space="0" w:color="auto"/>
        <w:right w:val="none" w:sz="0" w:space="0" w:color="auto"/>
      </w:divBdr>
    </w:div>
    <w:div w:id="530652737">
      <w:bodyDiv w:val="1"/>
      <w:marLeft w:val="0"/>
      <w:marRight w:val="0"/>
      <w:marTop w:val="0"/>
      <w:marBottom w:val="0"/>
      <w:divBdr>
        <w:top w:val="none" w:sz="0" w:space="0" w:color="auto"/>
        <w:left w:val="none" w:sz="0" w:space="0" w:color="auto"/>
        <w:bottom w:val="none" w:sz="0" w:space="0" w:color="auto"/>
        <w:right w:val="none" w:sz="0" w:space="0" w:color="auto"/>
      </w:divBdr>
      <w:divsChild>
        <w:div w:id="184446154">
          <w:marLeft w:val="-720"/>
          <w:marRight w:val="0"/>
          <w:marTop w:val="0"/>
          <w:marBottom w:val="0"/>
          <w:divBdr>
            <w:top w:val="none" w:sz="0" w:space="0" w:color="auto"/>
            <w:left w:val="none" w:sz="0" w:space="0" w:color="auto"/>
            <w:bottom w:val="none" w:sz="0" w:space="0" w:color="auto"/>
            <w:right w:val="none" w:sz="0" w:space="0" w:color="auto"/>
          </w:divBdr>
        </w:div>
      </w:divsChild>
    </w:div>
    <w:div w:id="554632974">
      <w:bodyDiv w:val="1"/>
      <w:marLeft w:val="0"/>
      <w:marRight w:val="0"/>
      <w:marTop w:val="0"/>
      <w:marBottom w:val="0"/>
      <w:divBdr>
        <w:top w:val="none" w:sz="0" w:space="0" w:color="auto"/>
        <w:left w:val="none" w:sz="0" w:space="0" w:color="auto"/>
        <w:bottom w:val="none" w:sz="0" w:space="0" w:color="auto"/>
        <w:right w:val="none" w:sz="0" w:space="0" w:color="auto"/>
      </w:divBdr>
    </w:div>
    <w:div w:id="560142365">
      <w:bodyDiv w:val="1"/>
      <w:marLeft w:val="0"/>
      <w:marRight w:val="0"/>
      <w:marTop w:val="0"/>
      <w:marBottom w:val="0"/>
      <w:divBdr>
        <w:top w:val="none" w:sz="0" w:space="0" w:color="auto"/>
        <w:left w:val="none" w:sz="0" w:space="0" w:color="auto"/>
        <w:bottom w:val="none" w:sz="0" w:space="0" w:color="auto"/>
        <w:right w:val="none" w:sz="0" w:space="0" w:color="auto"/>
      </w:divBdr>
    </w:div>
    <w:div w:id="592712848">
      <w:bodyDiv w:val="1"/>
      <w:marLeft w:val="0"/>
      <w:marRight w:val="0"/>
      <w:marTop w:val="0"/>
      <w:marBottom w:val="0"/>
      <w:divBdr>
        <w:top w:val="none" w:sz="0" w:space="0" w:color="auto"/>
        <w:left w:val="none" w:sz="0" w:space="0" w:color="auto"/>
        <w:bottom w:val="none" w:sz="0" w:space="0" w:color="auto"/>
        <w:right w:val="none" w:sz="0" w:space="0" w:color="auto"/>
      </w:divBdr>
    </w:div>
    <w:div w:id="641932070">
      <w:bodyDiv w:val="1"/>
      <w:marLeft w:val="0"/>
      <w:marRight w:val="0"/>
      <w:marTop w:val="0"/>
      <w:marBottom w:val="0"/>
      <w:divBdr>
        <w:top w:val="none" w:sz="0" w:space="0" w:color="auto"/>
        <w:left w:val="none" w:sz="0" w:space="0" w:color="auto"/>
        <w:bottom w:val="none" w:sz="0" w:space="0" w:color="auto"/>
        <w:right w:val="none" w:sz="0" w:space="0" w:color="auto"/>
      </w:divBdr>
    </w:div>
    <w:div w:id="663509400">
      <w:bodyDiv w:val="1"/>
      <w:marLeft w:val="0"/>
      <w:marRight w:val="0"/>
      <w:marTop w:val="0"/>
      <w:marBottom w:val="0"/>
      <w:divBdr>
        <w:top w:val="none" w:sz="0" w:space="0" w:color="auto"/>
        <w:left w:val="none" w:sz="0" w:space="0" w:color="auto"/>
        <w:bottom w:val="none" w:sz="0" w:space="0" w:color="auto"/>
        <w:right w:val="none" w:sz="0" w:space="0" w:color="auto"/>
      </w:divBdr>
      <w:divsChild>
        <w:div w:id="628705680">
          <w:marLeft w:val="-720"/>
          <w:marRight w:val="0"/>
          <w:marTop w:val="0"/>
          <w:marBottom w:val="0"/>
          <w:divBdr>
            <w:top w:val="none" w:sz="0" w:space="0" w:color="auto"/>
            <w:left w:val="none" w:sz="0" w:space="0" w:color="auto"/>
            <w:bottom w:val="none" w:sz="0" w:space="0" w:color="auto"/>
            <w:right w:val="none" w:sz="0" w:space="0" w:color="auto"/>
          </w:divBdr>
        </w:div>
      </w:divsChild>
    </w:div>
    <w:div w:id="671641375">
      <w:bodyDiv w:val="1"/>
      <w:marLeft w:val="0"/>
      <w:marRight w:val="0"/>
      <w:marTop w:val="0"/>
      <w:marBottom w:val="0"/>
      <w:divBdr>
        <w:top w:val="none" w:sz="0" w:space="0" w:color="auto"/>
        <w:left w:val="none" w:sz="0" w:space="0" w:color="auto"/>
        <w:bottom w:val="none" w:sz="0" w:space="0" w:color="auto"/>
        <w:right w:val="none" w:sz="0" w:space="0" w:color="auto"/>
      </w:divBdr>
      <w:divsChild>
        <w:div w:id="94903639">
          <w:marLeft w:val="-720"/>
          <w:marRight w:val="0"/>
          <w:marTop w:val="0"/>
          <w:marBottom w:val="0"/>
          <w:divBdr>
            <w:top w:val="none" w:sz="0" w:space="0" w:color="auto"/>
            <w:left w:val="none" w:sz="0" w:space="0" w:color="auto"/>
            <w:bottom w:val="none" w:sz="0" w:space="0" w:color="auto"/>
            <w:right w:val="none" w:sz="0" w:space="0" w:color="auto"/>
          </w:divBdr>
        </w:div>
      </w:divsChild>
    </w:div>
    <w:div w:id="676804979">
      <w:bodyDiv w:val="1"/>
      <w:marLeft w:val="0"/>
      <w:marRight w:val="0"/>
      <w:marTop w:val="0"/>
      <w:marBottom w:val="0"/>
      <w:divBdr>
        <w:top w:val="none" w:sz="0" w:space="0" w:color="auto"/>
        <w:left w:val="none" w:sz="0" w:space="0" w:color="auto"/>
        <w:bottom w:val="none" w:sz="0" w:space="0" w:color="auto"/>
        <w:right w:val="none" w:sz="0" w:space="0" w:color="auto"/>
      </w:divBdr>
    </w:div>
    <w:div w:id="707023446">
      <w:bodyDiv w:val="1"/>
      <w:marLeft w:val="0"/>
      <w:marRight w:val="0"/>
      <w:marTop w:val="0"/>
      <w:marBottom w:val="0"/>
      <w:divBdr>
        <w:top w:val="none" w:sz="0" w:space="0" w:color="auto"/>
        <w:left w:val="none" w:sz="0" w:space="0" w:color="auto"/>
        <w:bottom w:val="none" w:sz="0" w:space="0" w:color="auto"/>
        <w:right w:val="none" w:sz="0" w:space="0" w:color="auto"/>
      </w:divBdr>
    </w:div>
    <w:div w:id="742608885">
      <w:bodyDiv w:val="1"/>
      <w:marLeft w:val="0"/>
      <w:marRight w:val="0"/>
      <w:marTop w:val="0"/>
      <w:marBottom w:val="0"/>
      <w:divBdr>
        <w:top w:val="none" w:sz="0" w:space="0" w:color="auto"/>
        <w:left w:val="none" w:sz="0" w:space="0" w:color="auto"/>
        <w:bottom w:val="none" w:sz="0" w:space="0" w:color="auto"/>
        <w:right w:val="none" w:sz="0" w:space="0" w:color="auto"/>
      </w:divBdr>
    </w:div>
    <w:div w:id="763570780">
      <w:bodyDiv w:val="1"/>
      <w:marLeft w:val="0"/>
      <w:marRight w:val="0"/>
      <w:marTop w:val="0"/>
      <w:marBottom w:val="0"/>
      <w:divBdr>
        <w:top w:val="none" w:sz="0" w:space="0" w:color="auto"/>
        <w:left w:val="none" w:sz="0" w:space="0" w:color="auto"/>
        <w:bottom w:val="none" w:sz="0" w:space="0" w:color="auto"/>
        <w:right w:val="none" w:sz="0" w:space="0" w:color="auto"/>
      </w:divBdr>
    </w:div>
    <w:div w:id="792285565">
      <w:bodyDiv w:val="1"/>
      <w:marLeft w:val="0"/>
      <w:marRight w:val="0"/>
      <w:marTop w:val="0"/>
      <w:marBottom w:val="0"/>
      <w:divBdr>
        <w:top w:val="none" w:sz="0" w:space="0" w:color="auto"/>
        <w:left w:val="none" w:sz="0" w:space="0" w:color="auto"/>
        <w:bottom w:val="none" w:sz="0" w:space="0" w:color="auto"/>
        <w:right w:val="none" w:sz="0" w:space="0" w:color="auto"/>
      </w:divBdr>
    </w:div>
    <w:div w:id="825628209">
      <w:bodyDiv w:val="1"/>
      <w:marLeft w:val="0"/>
      <w:marRight w:val="0"/>
      <w:marTop w:val="0"/>
      <w:marBottom w:val="0"/>
      <w:divBdr>
        <w:top w:val="none" w:sz="0" w:space="0" w:color="auto"/>
        <w:left w:val="none" w:sz="0" w:space="0" w:color="auto"/>
        <w:bottom w:val="none" w:sz="0" w:space="0" w:color="auto"/>
        <w:right w:val="none" w:sz="0" w:space="0" w:color="auto"/>
      </w:divBdr>
      <w:divsChild>
        <w:div w:id="1776440410">
          <w:marLeft w:val="-720"/>
          <w:marRight w:val="0"/>
          <w:marTop w:val="0"/>
          <w:marBottom w:val="0"/>
          <w:divBdr>
            <w:top w:val="none" w:sz="0" w:space="0" w:color="auto"/>
            <w:left w:val="none" w:sz="0" w:space="0" w:color="auto"/>
            <w:bottom w:val="none" w:sz="0" w:space="0" w:color="auto"/>
            <w:right w:val="none" w:sz="0" w:space="0" w:color="auto"/>
          </w:divBdr>
        </w:div>
      </w:divsChild>
    </w:div>
    <w:div w:id="829253705">
      <w:bodyDiv w:val="1"/>
      <w:marLeft w:val="0"/>
      <w:marRight w:val="0"/>
      <w:marTop w:val="0"/>
      <w:marBottom w:val="0"/>
      <w:divBdr>
        <w:top w:val="none" w:sz="0" w:space="0" w:color="auto"/>
        <w:left w:val="none" w:sz="0" w:space="0" w:color="auto"/>
        <w:bottom w:val="none" w:sz="0" w:space="0" w:color="auto"/>
        <w:right w:val="none" w:sz="0" w:space="0" w:color="auto"/>
      </w:divBdr>
      <w:divsChild>
        <w:div w:id="1404330255">
          <w:marLeft w:val="-720"/>
          <w:marRight w:val="0"/>
          <w:marTop w:val="0"/>
          <w:marBottom w:val="0"/>
          <w:divBdr>
            <w:top w:val="none" w:sz="0" w:space="0" w:color="auto"/>
            <w:left w:val="none" w:sz="0" w:space="0" w:color="auto"/>
            <w:bottom w:val="none" w:sz="0" w:space="0" w:color="auto"/>
            <w:right w:val="none" w:sz="0" w:space="0" w:color="auto"/>
          </w:divBdr>
        </w:div>
      </w:divsChild>
    </w:div>
    <w:div w:id="860431490">
      <w:bodyDiv w:val="1"/>
      <w:marLeft w:val="0"/>
      <w:marRight w:val="0"/>
      <w:marTop w:val="0"/>
      <w:marBottom w:val="0"/>
      <w:divBdr>
        <w:top w:val="none" w:sz="0" w:space="0" w:color="auto"/>
        <w:left w:val="none" w:sz="0" w:space="0" w:color="auto"/>
        <w:bottom w:val="none" w:sz="0" w:space="0" w:color="auto"/>
        <w:right w:val="none" w:sz="0" w:space="0" w:color="auto"/>
      </w:divBdr>
      <w:divsChild>
        <w:div w:id="1939748799">
          <w:marLeft w:val="-720"/>
          <w:marRight w:val="0"/>
          <w:marTop w:val="0"/>
          <w:marBottom w:val="0"/>
          <w:divBdr>
            <w:top w:val="none" w:sz="0" w:space="0" w:color="auto"/>
            <w:left w:val="none" w:sz="0" w:space="0" w:color="auto"/>
            <w:bottom w:val="none" w:sz="0" w:space="0" w:color="auto"/>
            <w:right w:val="none" w:sz="0" w:space="0" w:color="auto"/>
          </w:divBdr>
        </w:div>
      </w:divsChild>
    </w:div>
    <w:div w:id="887187800">
      <w:bodyDiv w:val="1"/>
      <w:marLeft w:val="0"/>
      <w:marRight w:val="0"/>
      <w:marTop w:val="0"/>
      <w:marBottom w:val="0"/>
      <w:divBdr>
        <w:top w:val="none" w:sz="0" w:space="0" w:color="auto"/>
        <w:left w:val="none" w:sz="0" w:space="0" w:color="auto"/>
        <w:bottom w:val="none" w:sz="0" w:space="0" w:color="auto"/>
        <w:right w:val="none" w:sz="0" w:space="0" w:color="auto"/>
      </w:divBdr>
    </w:div>
    <w:div w:id="887885510">
      <w:bodyDiv w:val="1"/>
      <w:marLeft w:val="0"/>
      <w:marRight w:val="0"/>
      <w:marTop w:val="0"/>
      <w:marBottom w:val="0"/>
      <w:divBdr>
        <w:top w:val="none" w:sz="0" w:space="0" w:color="auto"/>
        <w:left w:val="none" w:sz="0" w:space="0" w:color="auto"/>
        <w:bottom w:val="none" w:sz="0" w:space="0" w:color="auto"/>
        <w:right w:val="none" w:sz="0" w:space="0" w:color="auto"/>
      </w:divBdr>
    </w:div>
    <w:div w:id="951937338">
      <w:bodyDiv w:val="1"/>
      <w:marLeft w:val="0"/>
      <w:marRight w:val="0"/>
      <w:marTop w:val="0"/>
      <w:marBottom w:val="0"/>
      <w:divBdr>
        <w:top w:val="none" w:sz="0" w:space="0" w:color="auto"/>
        <w:left w:val="none" w:sz="0" w:space="0" w:color="auto"/>
        <w:bottom w:val="none" w:sz="0" w:space="0" w:color="auto"/>
        <w:right w:val="none" w:sz="0" w:space="0" w:color="auto"/>
      </w:divBdr>
      <w:divsChild>
        <w:div w:id="151680640">
          <w:marLeft w:val="-720"/>
          <w:marRight w:val="0"/>
          <w:marTop w:val="0"/>
          <w:marBottom w:val="0"/>
          <w:divBdr>
            <w:top w:val="none" w:sz="0" w:space="0" w:color="auto"/>
            <w:left w:val="none" w:sz="0" w:space="0" w:color="auto"/>
            <w:bottom w:val="none" w:sz="0" w:space="0" w:color="auto"/>
            <w:right w:val="none" w:sz="0" w:space="0" w:color="auto"/>
          </w:divBdr>
        </w:div>
      </w:divsChild>
    </w:div>
    <w:div w:id="977614824">
      <w:bodyDiv w:val="1"/>
      <w:marLeft w:val="0"/>
      <w:marRight w:val="0"/>
      <w:marTop w:val="0"/>
      <w:marBottom w:val="0"/>
      <w:divBdr>
        <w:top w:val="none" w:sz="0" w:space="0" w:color="auto"/>
        <w:left w:val="none" w:sz="0" w:space="0" w:color="auto"/>
        <w:bottom w:val="none" w:sz="0" w:space="0" w:color="auto"/>
        <w:right w:val="none" w:sz="0" w:space="0" w:color="auto"/>
      </w:divBdr>
    </w:div>
    <w:div w:id="1071344058">
      <w:bodyDiv w:val="1"/>
      <w:marLeft w:val="0"/>
      <w:marRight w:val="0"/>
      <w:marTop w:val="0"/>
      <w:marBottom w:val="0"/>
      <w:divBdr>
        <w:top w:val="none" w:sz="0" w:space="0" w:color="auto"/>
        <w:left w:val="none" w:sz="0" w:space="0" w:color="auto"/>
        <w:bottom w:val="none" w:sz="0" w:space="0" w:color="auto"/>
        <w:right w:val="none" w:sz="0" w:space="0" w:color="auto"/>
      </w:divBdr>
      <w:divsChild>
        <w:div w:id="1542936240">
          <w:marLeft w:val="-720"/>
          <w:marRight w:val="0"/>
          <w:marTop w:val="0"/>
          <w:marBottom w:val="0"/>
          <w:divBdr>
            <w:top w:val="none" w:sz="0" w:space="0" w:color="auto"/>
            <w:left w:val="none" w:sz="0" w:space="0" w:color="auto"/>
            <w:bottom w:val="none" w:sz="0" w:space="0" w:color="auto"/>
            <w:right w:val="none" w:sz="0" w:space="0" w:color="auto"/>
          </w:divBdr>
        </w:div>
      </w:divsChild>
    </w:div>
    <w:div w:id="1151139844">
      <w:bodyDiv w:val="1"/>
      <w:marLeft w:val="0"/>
      <w:marRight w:val="0"/>
      <w:marTop w:val="0"/>
      <w:marBottom w:val="0"/>
      <w:divBdr>
        <w:top w:val="none" w:sz="0" w:space="0" w:color="auto"/>
        <w:left w:val="none" w:sz="0" w:space="0" w:color="auto"/>
        <w:bottom w:val="none" w:sz="0" w:space="0" w:color="auto"/>
        <w:right w:val="none" w:sz="0" w:space="0" w:color="auto"/>
      </w:divBdr>
    </w:div>
    <w:div w:id="1168058661">
      <w:bodyDiv w:val="1"/>
      <w:marLeft w:val="0"/>
      <w:marRight w:val="0"/>
      <w:marTop w:val="0"/>
      <w:marBottom w:val="0"/>
      <w:divBdr>
        <w:top w:val="none" w:sz="0" w:space="0" w:color="auto"/>
        <w:left w:val="none" w:sz="0" w:space="0" w:color="auto"/>
        <w:bottom w:val="none" w:sz="0" w:space="0" w:color="auto"/>
        <w:right w:val="none" w:sz="0" w:space="0" w:color="auto"/>
      </w:divBdr>
      <w:divsChild>
        <w:div w:id="1073509980">
          <w:marLeft w:val="-720"/>
          <w:marRight w:val="0"/>
          <w:marTop w:val="0"/>
          <w:marBottom w:val="0"/>
          <w:divBdr>
            <w:top w:val="none" w:sz="0" w:space="0" w:color="auto"/>
            <w:left w:val="none" w:sz="0" w:space="0" w:color="auto"/>
            <w:bottom w:val="none" w:sz="0" w:space="0" w:color="auto"/>
            <w:right w:val="none" w:sz="0" w:space="0" w:color="auto"/>
          </w:divBdr>
        </w:div>
      </w:divsChild>
    </w:div>
    <w:div w:id="1169709771">
      <w:bodyDiv w:val="1"/>
      <w:marLeft w:val="0"/>
      <w:marRight w:val="0"/>
      <w:marTop w:val="0"/>
      <w:marBottom w:val="0"/>
      <w:divBdr>
        <w:top w:val="none" w:sz="0" w:space="0" w:color="auto"/>
        <w:left w:val="none" w:sz="0" w:space="0" w:color="auto"/>
        <w:bottom w:val="none" w:sz="0" w:space="0" w:color="auto"/>
        <w:right w:val="none" w:sz="0" w:space="0" w:color="auto"/>
      </w:divBdr>
    </w:div>
    <w:div w:id="1182354180">
      <w:bodyDiv w:val="1"/>
      <w:marLeft w:val="0"/>
      <w:marRight w:val="0"/>
      <w:marTop w:val="0"/>
      <w:marBottom w:val="0"/>
      <w:divBdr>
        <w:top w:val="none" w:sz="0" w:space="0" w:color="auto"/>
        <w:left w:val="none" w:sz="0" w:space="0" w:color="auto"/>
        <w:bottom w:val="none" w:sz="0" w:space="0" w:color="auto"/>
        <w:right w:val="none" w:sz="0" w:space="0" w:color="auto"/>
      </w:divBdr>
    </w:div>
    <w:div w:id="1214149791">
      <w:bodyDiv w:val="1"/>
      <w:marLeft w:val="0"/>
      <w:marRight w:val="0"/>
      <w:marTop w:val="0"/>
      <w:marBottom w:val="0"/>
      <w:divBdr>
        <w:top w:val="none" w:sz="0" w:space="0" w:color="auto"/>
        <w:left w:val="none" w:sz="0" w:space="0" w:color="auto"/>
        <w:bottom w:val="none" w:sz="0" w:space="0" w:color="auto"/>
        <w:right w:val="none" w:sz="0" w:space="0" w:color="auto"/>
      </w:divBdr>
    </w:div>
    <w:div w:id="1223523915">
      <w:bodyDiv w:val="1"/>
      <w:marLeft w:val="0"/>
      <w:marRight w:val="0"/>
      <w:marTop w:val="0"/>
      <w:marBottom w:val="0"/>
      <w:divBdr>
        <w:top w:val="none" w:sz="0" w:space="0" w:color="auto"/>
        <w:left w:val="none" w:sz="0" w:space="0" w:color="auto"/>
        <w:bottom w:val="none" w:sz="0" w:space="0" w:color="auto"/>
        <w:right w:val="none" w:sz="0" w:space="0" w:color="auto"/>
      </w:divBdr>
    </w:div>
    <w:div w:id="1285650813">
      <w:bodyDiv w:val="1"/>
      <w:marLeft w:val="0"/>
      <w:marRight w:val="0"/>
      <w:marTop w:val="0"/>
      <w:marBottom w:val="0"/>
      <w:divBdr>
        <w:top w:val="none" w:sz="0" w:space="0" w:color="auto"/>
        <w:left w:val="none" w:sz="0" w:space="0" w:color="auto"/>
        <w:bottom w:val="none" w:sz="0" w:space="0" w:color="auto"/>
        <w:right w:val="none" w:sz="0" w:space="0" w:color="auto"/>
      </w:divBdr>
      <w:divsChild>
        <w:div w:id="506796566">
          <w:marLeft w:val="-720"/>
          <w:marRight w:val="0"/>
          <w:marTop w:val="0"/>
          <w:marBottom w:val="0"/>
          <w:divBdr>
            <w:top w:val="none" w:sz="0" w:space="0" w:color="auto"/>
            <w:left w:val="none" w:sz="0" w:space="0" w:color="auto"/>
            <w:bottom w:val="none" w:sz="0" w:space="0" w:color="auto"/>
            <w:right w:val="none" w:sz="0" w:space="0" w:color="auto"/>
          </w:divBdr>
        </w:div>
      </w:divsChild>
    </w:div>
    <w:div w:id="1318998127">
      <w:bodyDiv w:val="1"/>
      <w:marLeft w:val="0"/>
      <w:marRight w:val="0"/>
      <w:marTop w:val="0"/>
      <w:marBottom w:val="0"/>
      <w:divBdr>
        <w:top w:val="none" w:sz="0" w:space="0" w:color="auto"/>
        <w:left w:val="none" w:sz="0" w:space="0" w:color="auto"/>
        <w:bottom w:val="none" w:sz="0" w:space="0" w:color="auto"/>
        <w:right w:val="none" w:sz="0" w:space="0" w:color="auto"/>
      </w:divBdr>
      <w:divsChild>
        <w:div w:id="1486168529">
          <w:marLeft w:val="-720"/>
          <w:marRight w:val="0"/>
          <w:marTop w:val="0"/>
          <w:marBottom w:val="0"/>
          <w:divBdr>
            <w:top w:val="none" w:sz="0" w:space="0" w:color="auto"/>
            <w:left w:val="none" w:sz="0" w:space="0" w:color="auto"/>
            <w:bottom w:val="none" w:sz="0" w:space="0" w:color="auto"/>
            <w:right w:val="none" w:sz="0" w:space="0" w:color="auto"/>
          </w:divBdr>
        </w:div>
      </w:divsChild>
    </w:div>
    <w:div w:id="1322545452">
      <w:bodyDiv w:val="1"/>
      <w:marLeft w:val="0"/>
      <w:marRight w:val="0"/>
      <w:marTop w:val="0"/>
      <w:marBottom w:val="0"/>
      <w:divBdr>
        <w:top w:val="none" w:sz="0" w:space="0" w:color="auto"/>
        <w:left w:val="none" w:sz="0" w:space="0" w:color="auto"/>
        <w:bottom w:val="none" w:sz="0" w:space="0" w:color="auto"/>
        <w:right w:val="none" w:sz="0" w:space="0" w:color="auto"/>
      </w:divBdr>
      <w:divsChild>
        <w:div w:id="1883134174">
          <w:marLeft w:val="-720"/>
          <w:marRight w:val="0"/>
          <w:marTop w:val="0"/>
          <w:marBottom w:val="0"/>
          <w:divBdr>
            <w:top w:val="none" w:sz="0" w:space="0" w:color="auto"/>
            <w:left w:val="none" w:sz="0" w:space="0" w:color="auto"/>
            <w:bottom w:val="none" w:sz="0" w:space="0" w:color="auto"/>
            <w:right w:val="none" w:sz="0" w:space="0" w:color="auto"/>
          </w:divBdr>
        </w:div>
      </w:divsChild>
    </w:div>
    <w:div w:id="1333219771">
      <w:bodyDiv w:val="1"/>
      <w:marLeft w:val="0"/>
      <w:marRight w:val="0"/>
      <w:marTop w:val="0"/>
      <w:marBottom w:val="0"/>
      <w:divBdr>
        <w:top w:val="none" w:sz="0" w:space="0" w:color="auto"/>
        <w:left w:val="none" w:sz="0" w:space="0" w:color="auto"/>
        <w:bottom w:val="none" w:sz="0" w:space="0" w:color="auto"/>
        <w:right w:val="none" w:sz="0" w:space="0" w:color="auto"/>
      </w:divBdr>
    </w:div>
    <w:div w:id="1371228794">
      <w:bodyDiv w:val="1"/>
      <w:marLeft w:val="0"/>
      <w:marRight w:val="0"/>
      <w:marTop w:val="0"/>
      <w:marBottom w:val="0"/>
      <w:divBdr>
        <w:top w:val="none" w:sz="0" w:space="0" w:color="auto"/>
        <w:left w:val="none" w:sz="0" w:space="0" w:color="auto"/>
        <w:bottom w:val="none" w:sz="0" w:space="0" w:color="auto"/>
        <w:right w:val="none" w:sz="0" w:space="0" w:color="auto"/>
      </w:divBdr>
      <w:divsChild>
        <w:div w:id="913778966">
          <w:marLeft w:val="-720"/>
          <w:marRight w:val="0"/>
          <w:marTop w:val="0"/>
          <w:marBottom w:val="0"/>
          <w:divBdr>
            <w:top w:val="none" w:sz="0" w:space="0" w:color="auto"/>
            <w:left w:val="none" w:sz="0" w:space="0" w:color="auto"/>
            <w:bottom w:val="none" w:sz="0" w:space="0" w:color="auto"/>
            <w:right w:val="none" w:sz="0" w:space="0" w:color="auto"/>
          </w:divBdr>
        </w:div>
      </w:divsChild>
    </w:div>
    <w:div w:id="1381435549">
      <w:bodyDiv w:val="1"/>
      <w:marLeft w:val="0"/>
      <w:marRight w:val="0"/>
      <w:marTop w:val="0"/>
      <w:marBottom w:val="0"/>
      <w:divBdr>
        <w:top w:val="none" w:sz="0" w:space="0" w:color="auto"/>
        <w:left w:val="none" w:sz="0" w:space="0" w:color="auto"/>
        <w:bottom w:val="none" w:sz="0" w:space="0" w:color="auto"/>
        <w:right w:val="none" w:sz="0" w:space="0" w:color="auto"/>
      </w:divBdr>
    </w:div>
    <w:div w:id="1398161665">
      <w:bodyDiv w:val="1"/>
      <w:marLeft w:val="0"/>
      <w:marRight w:val="0"/>
      <w:marTop w:val="0"/>
      <w:marBottom w:val="0"/>
      <w:divBdr>
        <w:top w:val="none" w:sz="0" w:space="0" w:color="auto"/>
        <w:left w:val="none" w:sz="0" w:space="0" w:color="auto"/>
        <w:bottom w:val="none" w:sz="0" w:space="0" w:color="auto"/>
        <w:right w:val="none" w:sz="0" w:space="0" w:color="auto"/>
      </w:divBdr>
    </w:div>
    <w:div w:id="1411385963">
      <w:bodyDiv w:val="1"/>
      <w:marLeft w:val="0"/>
      <w:marRight w:val="0"/>
      <w:marTop w:val="0"/>
      <w:marBottom w:val="0"/>
      <w:divBdr>
        <w:top w:val="none" w:sz="0" w:space="0" w:color="auto"/>
        <w:left w:val="none" w:sz="0" w:space="0" w:color="auto"/>
        <w:bottom w:val="none" w:sz="0" w:space="0" w:color="auto"/>
        <w:right w:val="none" w:sz="0" w:space="0" w:color="auto"/>
      </w:divBdr>
    </w:div>
    <w:div w:id="1419908626">
      <w:bodyDiv w:val="1"/>
      <w:marLeft w:val="0"/>
      <w:marRight w:val="0"/>
      <w:marTop w:val="0"/>
      <w:marBottom w:val="0"/>
      <w:divBdr>
        <w:top w:val="none" w:sz="0" w:space="0" w:color="auto"/>
        <w:left w:val="none" w:sz="0" w:space="0" w:color="auto"/>
        <w:bottom w:val="none" w:sz="0" w:space="0" w:color="auto"/>
        <w:right w:val="none" w:sz="0" w:space="0" w:color="auto"/>
      </w:divBdr>
    </w:div>
    <w:div w:id="1458185269">
      <w:bodyDiv w:val="1"/>
      <w:marLeft w:val="0"/>
      <w:marRight w:val="0"/>
      <w:marTop w:val="0"/>
      <w:marBottom w:val="0"/>
      <w:divBdr>
        <w:top w:val="none" w:sz="0" w:space="0" w:color="auto"/>
        <w:left w:val="none" w:sz="0" w:space="0" w:color="auto"/>
        <w:bottom w:val="none" w:sz="0" w:space="0" w:color="auto"/>
        <w:right w:val="none" w:sz="0" w:space="0" w:color="auto"/>
      </w:divBdr>
      <w:divsChild>
        <w:div w:id="189952157">
          <w:marLeft w:val="-720"/>
          <w:marRight w:val="0"/>
          <w:marTop w:val="0"/>
          <w:marBottom w:val="0"/>
          <w:divBdr>
            <w:top w:val="none" w:sz="0" w:space="0" w:color="auto"/>
            <w:left w:val="none" w:sz="0" w:space="0" w:color="auto"/>
            <w:bottom w:val="none" w:sz="0" w:space="0" w:color="auto"/>
            <w:right w:val="none" w:sz="0" w:space="0" w:color="auto"/>
          </w:divBdr>
        </w:div>
      </w:divsChild>
    </w:div>
    <w:div w:id="1460301287">
      <w:bodyDiv w:val="1"/>
      <w:marLeft w:val="0"/>
      <w:marRight w:val="0"/>
      <w:marTop w:val="0"/>
      <w:marBottom w:val="0"/>
      <w:divBdr>
        <w:top w:val="none" w:sz="0" w:space="0" w:color="auto"/>
        <w:left w:val="none" w:sz="0" w:space="0" w:color="auto"/>
        <w:bottom w:val="none" w:sz="0" w:space="0" w:color="auto"/>
        <w:right w:val="none" w:sz="0" w:space="0" w:color="auto"/>
      </w:divBdr>
    </w:div>
    <w:div w:id="1478302165">
      <w:bodyDiv w:val="1"/>
      <w:marLeft w:val="0"/>
      <w:marRight w:val="0"/>
      <w:marTop w:val="0"/>
      <w:marBottom w:val="0"/>
      <w:divBdr>
        <w:top w:val="none" w:sz="0" w:space="0" w:color="auto"/>
        <w:left w:val="none" w:sz="0" w:space="0" w:color="auto"/>
        <w:bottom w:val="none" w:sz="0" w:space="0" w:color="auto"/>
        <w:right w:val="none" w:sz="0" w:space="0" w:color="auto"/>
      </w:divBdr>
    </w:div>
    <w:div w:id="1521698366">
      <w:bodyDiv w:val="1"/>
      <w:marLeft w:val="0"/>
      <w:marRight w:val="0"/>
      <w:marTop w:val="0"/>
      <w:marBottom w:val="0"/>
      <w:divBdr>
        <w:top w:val="none" w:sz="0" w:space="0" w:color="auto"/>
        <w:left w:val="none" w:sz="0" w:space="0" w:color="auto"/>
        <w:bottom w:val="none" w:sz="0" w:space="0" w:color="auto"/>
        <w:right w:val="none" w:sz="0" w:space="0" w:color="auto"/>
      </w:divBdr>
    </w:div>
    <w:div w:id="1626545240">
      <w:bodyDiv w:val="1"/>
      <w:marLeft w:val="0"/>
      <w:marRight w:val="0"/>
      <w:marTop w:val="0"/>
      <w:marBottom w:val="0"/>
      <w:divBdr>
        <w:top w:val="none" w:sz="0" w:space="0" w:color="auto"/>
        <w:left w:val="none" w:sz="0" w:space="0" w:color="auto"/>
        <w:bottom w:val="none" w:sz="0" w:space="0" w:color="auto"/>
        <w:right w:val="none" w:sz="0" w:space="0" w:color="auto"/>
      </w:divBdr>
      <w:divsChild>
        <w:div w:id="93596757">
          <w:marLeft w:val="-720"/>
          <w:marRight w:val="0"/>
          <w:marTop w:val="0"/>
          <w:marBottom w:val="0"/>
          <w:divBdr>
            <w:top w:val="none" w:sz="0" w:space="0" w:color="auto"/>
            <w:left w:val="none" w:sz="0" w:space="0" w:color="auto"/>
            <w:bottom w:val="none" w:sz="0" w:space="0" w:color="auto"/>
            <w:right w:val="none" w:sz="0" w:space="0" w:color="auto"/>
          </w:divBdr>
        </w:div>
      </w:divsChild>
    </w:div>
    <w:div w:id="1659184957">
      <w:bodyDiv w:val="1"/>
      <w:marLeft w:val="0"/>
      <w:marRight w:val="0"/>
      <w:marTop w:val="0"/>
      <w:marBottom w:val="0"/>
      <w:divBdr>
        <w:top w:val="none" w:sz="0" w:space="0" w:color="auto"/>
        <w:left w:val="none" w:sz="0" w:space="0" w:color="auto"/>
        <w:bottom w:val="none" w:sz="0" w:space="0" w:color="auto"/>
        <w:right w:val="none" w:sz="0" w:space="0" w:color="auto"/>
      </w:divBdr>
    </w:div>
    <w:div w:id="1728141848">
      <w:bodyDiv w:val="1"/>
      <w:marLeft w:val="0"/>
      <w:marRight w:val="0"/>
      <w:marTop w:val="0"/>
      <w:marBottom w:val="0"/>
      <w:divBdr>
        <w:top w:val="none" w:sz="0" w:space="0" w:color="auto"/>
        <w:left w:val="none" w:sz="0" w:space="0" w:color="auto"/>
        <w:bottom w:val="none" w:sz="0" w:space="0" w:color="auto"/>
        <w:right w:val="none" w:sz="0" w:space="0" w:color="auto"/>
      </w:divBdr>
    </w:div>
    <w:div w:id="1768764979">
      <w:bodyDiv w:val="1"/>
      <w:marLeft w:val="0"/>
      <w:marRight w:val="0"/>
      <w:marTop w:val="0"/>
      <w:marBottom w:val="0"/>
      <w:divBdr>
        <w:top w:val="none" w:sz="0" w:space="0" w:color="auto"/>
        <w:left w:val="none" w:sz="0" w:space="0" w:color="auto"/>
        <w:bottom w:val="none" w:sz="0" w:space="0" w:color="auto"/>
        <w:right w:val="none" w:sz="0" w:space="0" w:color="auto"/>
      </w:divBdr>
    </w:div>
    <w:div w:id="1839348715">
      <w:bodyDiv w:val="1"/>
      <w:marLeft w:val="0"/>
      <w:marRight w:val="0"/>
      <w:marTop w:val="0"/>
      <w:marBottom w:val="0"/>
      <w:divBdr>
        <w:top w:val="none" w:sz="0" w:space="0" w:color="auto"/>
        <w:left w:val="none" w:sz="0" w:space="0" w:color="auto"/>
        <w:bottom w:val="none" w:sz="0" w:space="0" w:color="auto"/>
        <w:right w:val="none" w:sz="0" w:space="0" w:color="auto"/>
      </w:divBdr>
    </w:div>
    <w:div w:id="1853181686">
      <w:bodyDiv w:val="1"/>
      <w:marLeft w:val="0"/>
      <w:marRight w:val="0"/>
      <w:marTop w:val="0"/>
      <w:marBottom w:val="0"/>
      <w:divBdr>
        <w:top w:val="none" w:sz="0" w:space="0" w:color="auto"/>
        <w:left w:val="none" w:sz="0" w:space="0" w:color="auto"/>
        <w:bottom w:val="none" w:sz="0" w:space="0" w:color="auto"/>
        <w:right w:val="none" w:sz="0" w:space="0" w:color="auto"/>
      </w:divBdr>
    </w:div>
    <w:div w:id="1950575768">
      <w:bodyDiv w:val="1"/>
      <w:marLeft w:val="0"/>
      <w:marRight w:val="0"/>
      <w:marTop w:val="0"/>
      <w:marBottom w:val="0"/>
      <w:divBdr>
        <w:top w:val="none" w:sz="0" w:space="0" w:color="auto"/>
        <w:left w:val="none" w:sz="0" w:space="0" w:color="auto"/>
        <w:bottom w:val="none" w:sz="0" w:space="0" w:color="auto"/>
        <w:right w:val="none" w:sz="0" w:space="0" w:color="auto"/>
      </w:divBdr>
    </w:div>
    <w:div w:id="1985618207">
      <w:bodyDiv w:val="1"/>
      <w:marLeft w:val="0"/>
      <w:marRight w:val="0"/>
      <w:marTop w:val="0"/>
      <w:marBottom w:val="0"/>
      <w:divBdr>
        <w:top w:val="none" w:sz="0" w:space="0" w:color="auto"/>
        <w:left w:val="none" w:sz="0" w:space="0" w:color="auto"/>
        <w:bottom w:val="none" w:sz="0" w:space="0" w:color="auto"/>
        <w:right w:val="none" w:sz="0" w:space="0" w:color="auto"/>
      </w:divBdr>
    </w:div>
    <w:div w:id="1994211713">
      <w:bodyDiv w:val="1"/>
      <w:marLeft w:val="0"/>
      <w:marRight w:val="0"/>
      <w:marTop w:val="0"/>
      <w:marBottom w:val="0"/>
      <w:divBdr>
        <w:top w:val="none" w:sz="0" w:space="0" w:color="auto"/>
        <w:left w:val="none" w:sz="0" w:space="0" w:color="auto"/>
        <w:bottom w:val="none" w:sz="0" w:space="0" w:color="auto"/>
        <w:right w:val="none" w:sz="0" w:space="0" w:color="auto"/>
      </w:divBdr>
    </w:div>
    <w:div w:id="2002613045">
      <w:bodyDiv w:val="1"/>
      <w:marLeft w:val="0"/>
      <w:marRight w:val="0"/>
      <w:marTop w:val="0"/>
      <w:marBottom w:val="0"/>
      <w:divBdr>
        <w:top w:val="none" w:sz="0" w:space="0" w:color="auto"/>
        <w:left w:val="none" w:sz="0" w:space="0" w:color="auto"/>
        <w:bottom w:val="none" w:sz="0" w:space="0" w:color="auto"/>
        <w:right w:val="none" w:sz="0" w:space="0" w:color="auto"/>
      </w:divBdr>
    </w:div>
    <w:div w:id="2040281274">
      <w:bodyDiv w:val="1"/>
      <w:marLeft w:val="0"/>
      <w:marRight w:val="0"/>
      <w:marTop w:val="0"/>
      <w:marBottom w:val="0"/>
      <w:divBdr>
        <w:top w:val="none" w:sz="0" w:space="0" w:color="auto"/>
        <w:left w:val="none" w:sz="0" w:space="0" w:color="auto"/>
        <w:bottom w:val="none" w:sz="0" w:space="0" w:color="auto"/>
        <w:right w:val="none" w:sz="0" w:space="0" w:color="auto"/>
      </w:divBdr>
    </w:div>
    <w:div w:id="2126733418">
      <w:bodyDiv w:val="1"/>
      <w:marLeft w:val="0"/>
      <w:marRight w:val="0"/>
      <w:marTop w:val="0"/>
      <w:marBottom w:val="0"/>
      <w:divBdr>
        <w:top w:val="none" w:sz="0" w:space="0" w:color="auto"/>
        <w:left w:val="none" w:sz="0" w:space="0" w:color="auto"/>
        <w:bottom w:val="none" w:sz="0" w:space="0" w:color="auto"/>
        <w:right w:val="none" w:sz="0" w:space="0" w:color="auto"/>
      </w:divBdr>
      <w:divsChild>
        <w:div w:id="2011910390">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2.xml"/><Relationship Id="rId50"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auta\AppData\Roaming\Microsoft\Templates\Professional%20APA%20Style%20paper%207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DD9B12D7B1D42ED87CFC2218B430452"/>
        <w:category>
          <w:name w:val="General"/>
          <w:gallery w:val="placeholder"/>
        </w:category>
        <w:types>
          <w:type w:val="bbPlcHdr"/>
        </w:types>
        <w:behaviors>
          <w:behavior w:val="content"/>
        </w:behaviors>
        <w:guid w:val="{67D61EAD-DE01-41B4-9901-F19314C60EE1}"/>
      </w:docPartPr>
      <w:docPartBody>
        <w:p w:rsidR="00870B22" w:rsidRDefault="005B4BF3">
          <w:pPr>
            <w:pStyle w:val="ADD9B12D7B1D42ED87CFC2218B430452"/>
          </w:pPr>
          <w:r w:rsidRPr="00FE7EDB">
            <w:rPr>
              <w:rStyle w:val="PlaceholderText"/>
            </w:rPr>
            <w:t>Formatting...</w:t>
          </w:r>
        </w:p>
      </w:docPartBody>
    </w:docPart>
    <w:docPart>
      <w:docPartPr>
        <w:name w:val="F20783AD3740463092D3D1DF435A213D"/>
        <w:category>
          <w:name w:val="General"/>
          <w:gallery w:val="placeholder"/>
        </w:category>
        <w:types>
          <w:type w:val="bbPlcHdr"/>
        </w:types>
        <w:behaviors>
          <w:behavior w:val="content"/>
        </w:behaviors>
        <w:guid w:val="{22C4BB58-194F-4036-BEC4-03B80658DF50}"/>
      </w:docPartPr>
      <w:docPartBody>
        <w:p w:rsidR="00870B22" w:rsidRDefault="005B4BF3">
          <w:pPr>
            <w:pStyle w:val="F20783AD3740463092D3D1DF435A213D"/>
          </w:pPr>
          <w:r w:rsidRPr="00103994">
            <w:rPr>
              <w:rStyle w:val="PlaceholderText"/>
            </w:rPr>
            <w:t>Formatting...</w:t>
          </w:r>
        </w:p>
      </w:docPartBody>
    </w:docPart>
    <w:docPart>
      <w:docPartPr>
        <w:name w:val="DE2B87568C4546588DA324D54E77AF67"/>
        <w:category>
          <w:name w:val="General"/>
          <w:gallery w:val="placeholder"/>
        </w:category>
        <w:types>
          <w:type w:val="bbPlcHdr"/>
        </w:types>
        <w:behaviors>
          <w:behavior w:val="content"/>
        </w:behaviors>
        <w:guid w:val="{2D2A639E-E976-4EEC-B923-CE494A638F12}"/>
      </w:docPartPr>
      <w:docPartBody>
        <w:p w:rsidR="00870B22" w:rsidRDefault="005B4BF3">
          <w:pPr>
            <w:pStyle w:val="DE2B87568C4546588DA324D54E77AF67"/>
          </w:pPr>
          <w:r w:rsidRPr="00FE7EDB">
            <w:rPr>
              <w:rStyle w:val="PlaceholderText"/>
            </w:rPr>
            <w:t>Formatting...</w:t>
          </w:r>
        </w:p>
      </w:docPartBody>
    </w:docPart>
    <w:docPart>
      <w:docPartPr>
        <w:name w:val="0FD14AAA0A5041E895D8CEED2F08A7EA"/>
        <w:category>
          <w:name w:val="General"/>
          <w:gallery w:val="placeholder"/>
        </w:category>
        <w:types>
          <w:type w:val="bbPlcHdr"/>
        </w:types>
        <w:behaviors>
          <w:behavior w:val="content"/>
        </w:behaviors>
        <w:guid w:val="{FEDF0CD6-50B7-4C44-A467-AF83F67C4030}"/>
      </w:docPartPr>
      <w:docPartBody>
        <w:p w:rsidR="00870B22" w:rsidRDefault="005B4BF3">
          <w:pPr>
            <w:pStyle w:val="0FD14AAA0A5041E895D8CEED2F08A7EA"/>
          </w:pPr>
          <w:r w:rsidRPr="00FE7EDB">
            <w:rPr>
              <w:rStyle w:val="PlaceholderText"/>
            </w:rPr>
            <w:t>Formatting...</w:t>
          </w:r>
        </w:p>
      </w:docPartBody>
    </w:docPart>
    <w:docPart>
      <w:docPartPr>
        <w:name w:val="F8EDDCAC59DC4837B7C9C9961AFEE425"/>
        <w:category>
          <w:name w:val="General"/>
          <w:gallery w:val="placeholder"/>
        </w:category>
        <w:types>
          <w:type w:val="bbPlcHdr"/>
        </w:types>
        <w:behaviors>
          <w:behavior w:val="content"/>
        </w:behaviors>
        <w:guid w:val="{BB97DE96-E69B-4C1C-AD6F-0DE6D8373FDB}"/>
      </w:docPartPr>
      <w:docPartBody>
        <w:p w:rsidR="00870B22" w:rsidRDefault="005B4BF3">
          <w:pPr>
            <w:pStyle w:val="F8EDDCAC59DC4837B7C9C9961AFEE425"/>
          </w:pPr>
          <w:r w:rsidRPr="00FE7EDB">
            <w:rPr>
              <w:rStyle w:val="PlaceholderText"/>
            </w:rPr>
            <w:t>Formatting...</w:t>
          </w:r>
        </w:p>
      </w:docPartBody>
    </w:docPart>
    <w:docPart>
      <w:docPartPr>
        <w:name w:val="215FA85E4B67404A939C899AB44623F1"/>
        <w:category>
          <w:name w:val="General"/>
          <w:gallery w:val="placeholder"/>
        </w:category>
        <w:types>
          <w:type w:val="bbPlcHdr"/>
        </w:types>
        <w:behaviors>
          <w:behavior w:val="content"/>
        </w:behaviors>
        <w:guid w:val="{46CD34A9-A5C7-4233-9FF2-444872E7FCF5}"/>
      </w:docPartPr>
      <w:docPartBody>
        <w:p w:rsidR="005B4BF3" w:rsidRDefault="00870B22" w:rsidP="00870B22">
          <w:pPr>
            <w:pStyle w:val="215FA85E4B67404A939C899AB44623F1"/>
          </w:pPr>
          <w:r w:rsidRPr="00FE7EDB">
            <w:rPr>
              <w:rStyle w:val="PlaceholderText"/>
            </w:rPr>
            <w:t>Formatting...</w:t>
          </w:r>
        </w:p>
      </w:docPartBody>
    </w:docPart>
    <w:docPart>
      <w:docPartPr>
        <w:name w:val="03A4CB16D64A4A1FB6779876C1412320"/>
        <w:category>
          <w:name w:val="General"/>
          <w:gallery w:val="placeholder"/>
        </w:category>
        <w:types>
          <w:type w:val="bbPlcHdr"/>
        </w:types>
        <w:behaviors>
          <w:behavior w:val="content"/>
        </w:behaviors>
        <w:guid w:val="{75AFB4F2-A096-45D3-AA2D-488C140B9BD7}"/>
      </w:docPartPr>
      <w:docPartBody>
        <w:p w:rsidR="005B4BF3" w:rsidRDefault="00870B22" w:rsidP="00870B22">
          <w:pPr>
            <w:pStyle w:val="03A4CB16D64A4A1FB6779876C1412320"/>
          </w:pPr>
          <w:r w:rsidRPr="00FE7EDB">
            <w:rPr>
              <w:rStyle w:val="PlaceholderText"/>
            </w:rPr>
            <w:t>Formatting...</w:t>
          </w:r>
        </w:p>
      </w:docPartBody>
    </w:docPart>
    <w:docPart>
      <w:docPartPr>
        <w:name w:val="3C7B85145CA54E389615105370E3C385"/>
        <w:category>
          <w:name w:val="General"/>
          <w:gallery w:val="placeholder"/>
        </w:category>
        <w:types>
          <w:type w:val="bbPlcHdr"/>
        </w:types>
        <w:behaviors>
          <w:behavior w:val="content"/>
        </w:behaviors>
        <w:guid w:val="{FE88EE9C-6333-40A5-B631-2A9305CE59FB}"/>
      </w:docPartPr>
      <w:docPartBody>
        <w:p w:rsidR="005B4BF3" w:rsidRDefault="00870B22" w:rsidP="00870B22">
          <w:pPr>
            <w:pStyle w:val="3C7B85145CA54E389615105370E3C385"/>
          </w:pPr>
          <w:r w:rsidRPr="00103994">
            <w:rPr>
              <w:rStyle w:val="PlaceholderText"/>
            </w:rPr>
            <w:t>Formatting...</w:t>
          </w:r>
        </w:p>
      </w:docPartBody>
    </w:docPart>
    <w:docPart>
      <w:docPartPr>
        <w:name w:val="5E32381938334C90A1F7A2BA286E5116"/>
        <w:category>
          <w:name w:val="General"/>
          <w:gallery w:val="placeholder"/>
        </w:category>
        <w:types>
          <w:type w:val="bbPlcHdr"/>
        </w:types>
        <w:behaviors>
          <w:behavior w:val="content"/>
        </w:behaviors>
        <w:guid w:val="{ED29D065-69AD-401B-A5E4-F635143A52A3}"/>
      </w:docPartPr>
      <w:docPartBody>
        <w:p w:rsidR="00A04535" w:rsidRDefault="00870B22">
          <w:pPr>
            <w:pStyle w:val="5E32381938334C90A1F7A2BA286E5116"/>
          </w:pPr>
          <w:r w:rsidRPr="00103994">
            <w:rPr>
              <w:rStyle w:val="PlaceholderText"/>
            </w:rPr>
            <w:t>Formatting...</w:t>
          </w:r>
        </w:p>
      </w:docPartBody>
    </w:docPart>
    <w:docPart>
      <w:docPartPr>
        <w:name w:val="70573763D328446CA7987239BE6FCF0A"/>
        <w:category>
          <w:name w:val="General"/>
          <w:gallery w:val="placeholder"/>
        </w:category>
        <w:types>
          <w:type w:val="bbPlcHdr"/>
        </w:types>
        <w:behaviors>
          <w:behavior w:val="content"/>
        </w:behaviors>
        <w:guid w:val="{C87F0039-5B96-4E57-950F-91631933BAC0}"/>
      </w:docPartPr>
      <w:docPartBody>
        <w:p w:rsidR="00A04535" w:rsidRDefault="00544870">
          <w:r w:rsidRPr="00E41C45">
            <w:rPr>
              <w:rStyle w:val="PlaceholderText"/>
            </w:rPr>
            <w:t>Formatting Bibliography...</w:t>
          </w:r>
        </w:p>
      </w:docPartBody>
    </w:docPart>
    <w:docPart>
      <w:docPartPr>
        <w:name w:val="9CA53B5271A5407BAA03F1EEAD7E9F23"/>
        <w:category>
          <w:name w:val="General"/>
          <w:gallery w:val="placeholder"/>
        </w:category>
        <w:types>
          <w:type w:val="bbPlcHdr"/>
        </w:types>
        <w:behaviors>
          <w:behavior w:val="content"/>
        </w:behaviors>
        <w:guid w:val="{3D5A725F-8CEC-4FC4-AFEA-916553CC471B}"/>
      </w:docPartPr>
      <w:docPartBody>
        <w:p w:rsidR="00544870" w:rsidRDefault="00544870" w:rsidP="00544870">
          <w:pPr>
            <w:pStyle w:val="9CA53B5271A5407BAA03F1EEAD7E9F23"/>
          </w:pPr>
          <w:r w:rsidRPr="00FE7EDB">
            <w:rPr>
              <w:rStyle w:val="PlaceholderText"/>
            </w:rPr>
            <w:t>Formatting...</w:t>
          </w:r>
        </w:p>
      </w:docPartBody>
    </w:docPart>
    <w:docPart>
      <w:docPartPr>
        <w:name w:val="5EDC6DBF9C534B7DB4B882C777AE5E9C"/>
        <w:category>
          <w:name w:val="General"/>
          <w:gallery w:val="placeholder"/>
        </w:category>
        <w:types>
          <w:type w:val="bbPlcHdr"/>
        </w:types>
        <w:behaviors>
          <w:behavior w:val="content"/>
        </w:behaviors>
        <w:guid w:val="{D656706B-17A2-42B7-AFC8-9A19C31091FB}"/>
      </w:docPartPr>
      <w:docPartBody>
        <w:p w:rsidR="00544870" w:rsidRDefault="00544870" w:rsidP="00544870">
          <w:pPr>
            <w:pStyle w:val="5EDC6DBF9C534B7DB4B882C777AE5E9C"/>
          </w:pPr>
          <w:r w:rsidRPr="00FE7EDB">
            <w:rPr>
              <w:rStyle w:val="PlaceholderText"/>
            </w:rPr>
            <w:t>Formatting...</w:t>
          </w:r>
        </w:p>
      </w:docPartBody>
    </w:docPart>
    <w:docPart>
      <w:docPartPr>
        <w:name w:val="92F5D3DF3CFB46CD8291815DC02C47AA"/>
        <w:category>
          <w:name w:val="General"/>
          <w:gallery w:val="placeholder"/>
        </w:category>
        <w:types>
          <w:type w:val="bbPlcHdr"/>
        </w:types>
        <w:behaviors>
          <w:behavior w:val="content"/>
        </w:behaviors>
        <w:guid w:val="{8478F200-47EE-45E2-9F4D-04DDF1BA5424}"/>
      </w:docPartPr>
      <w:docPartBody>
        <w:p w:rsidR="00544870" w:rsidRDefault="00544870" w:rsidP="00544870">
          <w:pPr>
            <w:pStyle w:val="92F5D3DF3CFB46CD8291815DC02C47AA"/>
          </w:pPr>
          <w:r w:rsidRPr="00FE7EDB">
            <w:rPr>
              <w:rStyle w:val="PlaceholderText"/>
            </w:rPr>
            <w:t>Formatting...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4E64"/>
    <w:rsid w:val="001D2D62"/>
    <w:rsid w:val="001F4861"/>
    <w:rsid w:val="003A29EA"/>
    <w:rsid w:val="00544870"/>
    <w:rsid w:val="005A49C1"/>
    <w:rsid w:val="005B4BF3"/>
    <w:rsid w:val="007022EE"/>
    <w:rsid w:val="0074648C"/>
    <w:rsid w:val="00752512"/>
    <w:rsid w:val="00767B45"/>
    <w:rsid w:val="00870B22"/>
    <w:rsid w:val="008942F5"/>
    <w:rsid w:val="00A04535"/>
    <w:rsid w:val="00B012EE"/>
    <w:rsid w:val="00C566C5"/>
    <w:rsid w:val="00D57D65"/>
    <w:rsid w:val="00D74E64"/>
    <w:rsid w:val="00E53A9C"/>
    <w:rsid w:val="00E82C2F"/>
    <w:rsid w:val="00F551E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6BBB4938"/>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4870"/>
    <w:rPr>
      <w:color w:val="808080"/>
    </w:rPr>
  </w:style>
  <w:style w:type="paragraph" w:customStyle="1" w:styleId="215FA85E4B67404A939C899AB44623F1">
    <w:name w:val="215FA85E4B67404A939C899AB44623F1"/>
    <w:rsid w:val="00870B22"/>
  </w:style>
  <w:style w:type="paragraph" w:customStyle="1" w:styleId="03A4CB16D64A4A1FB6779876C1412320">
    <w:name w:val="03A4CB16D64A4A1FB6779876C1412320"/>
    <w:rsid w:val="00870B22"/>
  </w:style>
  <w:style w:type="paragraph" w:customStyle="1" w:styleId="ADD9B12D7B1D42ED87CFC2218B430452">
    <w:name w:val="ADD9B12D7B1D42ED87CFC2218B430452"/>
  </w:style>
  <w:style w:type="paragraph" w:customStyle="1" w:styleId="3C7B85145CA54E389615105370E3C385">
    <w:name w:val="3C7B85145CA54E389615105370E3C385"/>
    <w:rsid w:val="00870B22"/>
  </w:style>
  <w:style w:type="paragraph" w:customStyle="1" w:styleId="F20783AD3740463092D3D1DF435A213D">
    <w:name w:val="F20783AD3740463092D3D1DF435A213D"/>
  </w:style>
  <w:style w:type="paragraph" w:customStyle="1" w:styleId="DE2B87568C4546588DA324D54E77AF67">
    <w:name w:val="DE2B87568C4546588DA324D54E77AF67"/>
  </w:style>
  <w:style w:type="paragraph" w:customStyle="1" w:styleId="0FD14AAA0A5041E895D8CEED2F08A7EA">
    <w:name w:val="0FD14AAA0A5041E895D8CEED2F08A7EA"/>
  </w:style>
  <w:style w:type="paragraph" w:customStyle="1" w:styleId="F8EDDCAC59DC4837B7C9C9961AFEE425">
    <w:name w:val="F8EDDCAC59DC4837B7C9C9961AFEE425"/>
  </w:style>
  <w:style w:type="paragraph" w:customStyle="1" w:styleId="5E32381938334C90A1F7A2BA286E5116">
    <w:name w:val="5E32381938334C90A1F7A2BA286E5116"/>
  </w:style>
  <w:style w:type="paragraph" w:customStyle="1" w:styleId="9CA53B5271A5407BAA03F1EEAD7E9F23">
    <w:name w:val="9CA53B5271A5407BAA03F1EEAD7E9F23"/>
    <w:rsid w:val="00544870"/>
  </w:style>
  <w:style w:type="paragraph" w:customStyle="1" w:styleId="5EDC6DBF9C534B7DB4B882C777AE5E9C">
    <w:name w:val="5EDC6DBF9C534B7DB4B882C777AE5E9C"/>
    <w:rsid w:val="00544870"/>
  </w:style>
  <w:style w:type="paragraph" w:customStyle="1" w:styleId="92F5D3DF3CFB46CD8291815DC02C47AA">
    <w:name w:val="92F5D3DF3CFB46CD8291815DC02C47AA"/>
    <w:rsid w:val="0054487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E8A6191-9558-4FF6-B727-EF791E469A46}">
  <we:reference id="8c1c3d44-57e9-40d7-86e4-4adf61fea1dd" version="2.1.0.1" store="EXCatalog" storeType="EXCatalog"/>
  <we:alternateReferences>
    <we:reference id="WA104380122" version="2.1.0.1" store="en-US" storeType="OMEX"/>
  </we:alternateReferences>
  <we:properties>
    <we:property name="bibliographyEnabled" value="&quot;bibliographyEnabled&quot;"/>
    <we:property name="citations" value="{&quot;629128918&quot;:{&quot;referencesIds&quot;:[&quot;doc:6524bf7871f5255f170fcef9&quot;],&quot;referencesOptions&quot;:{&quot;doc:6524bf7871f5255f170fcef9&quot;:{&quot;author&quot;:true,&quot;year&quot;:false,&quot;pageReplace&quot;:&quot;&quot;,&quot;prefix&quot;:&quot;&quot;,&quot;suffix&quot;:&quot;&quot;}},&quot;hasBrokenReferences&quot;:false,&quot;hasManualEdits&quot;:false,&quot;citationType&quot;:&quot;inline&quot;,&quot;id&quot;:629128918,&quot;citationText&quot;:&quot;&lt;span style=\&quot;font-family:Times New Roman;font-size:16px;color:#000000\&quot;&gt;(&lt;i&gt;Airline Quality Rating 2022&lt;/i&gt;)&lt;/span&gt;&quot;},&quot;1308830223&quot;:{&quot;referencesIds&quot;:[&quot;doc:65235ab071f5255f170fbf71&quot;],&quot;referencesOptions&quot;:{&quot;doc:65235ab071f5255f170fbf71&quot;:{&quot;author&quot;:true,&quot;year&quot;:true,&quot;pageReplace&quot;:&quot;&quot;,&quot;prefix&quot;:&quot;&quot;,&quot;suffix&quot;:&quot;&quot;}},&quot;hasBrokenReferences&quot;:false,&quot;hasManualEdits&quot;:false,&quot;citationType&quot;:&quot;inline&quot;,&quot;id&quot;:1308830223,&quot;citationText&quot;:&quot;&lt;span style=\&quot;font-family:Times New Roman;font-size:16px;color:#000000\&quot;&gt;(Wrediningsih et al., 2019)&lt;/span&gt;&quot;},&quot;1978801315&quot;:{&quot;referencesIds&quot;:[&quot;doc:6524bf7871f5255f170fcef9&quot;],&quot;referencesOptions&quot;:{&quot;doc:6524bf7871f5255f170fcef9&quot;:{&quot;author&quot;:true,&quot;year&quot;:true,&quot;pageReplace&quot;:&quot;&quot;,&quot;prefix&quot;:&quot;&quot;,&quot;suffix&quot;:&quot;&quot;}},&quot;hasBrokenReferences&quot;:false,&quot;hasManualEdits&quot;:false,&quot;citationType&quot;:&quot;inline&quot;,&quot;id&quot;:1978801315,&quot;citationText&quot;:&quot;&lt;span style=\&quot;font-family:Times New Roman;font-size:16px;color:#000000\&quot;&gt;(&lt;i&gt;Airline Quality Rating 2022&lt;/i&gt;2022)&lt;/span&gt;&quot;},&quot;2115090931&quot;:{&quot;referencesIds&quot;:[&quot;doc:6524bf7871f5255f170fcef9&quot;],&quot;referencesOptions&quot;:{&quot;doc:6524bf7871f5255f170fcef9&quot;:{&quot;author&quot;:true,&quot;year&quot;:false,&quot;pageReplace&quot;:&quot;&quot;,&quot;prefix&quot;:&quot;&quot;,&quot;suffix&quot;:&quot;&quot;}},&quot;hasBrokenReferences&quot;:false,&quot;hasManualEdits&quot;:false,&quot;citationType&quot;:&quot;inline&quot;,&quot;id&quot;:2115090931,&quot;citationText&quot;:&quot;&lt;span style=\&quot;font-family:Times New Roman;font-size:16px;color:#000000\&quot;&gt;(&lt;i&gt;Airline Quality Rating 2022&lt;/i&gt;)&lt;/span&gt;&quot;},&quot;-352181896&quot;:{&quot;referencesIds&quot;:[&quot;doc:65235ab0cad54d61de92e0dd&quot;],&quot;referencesOptions&quot;:{&quot;doc:65235ab0cad54d61de92e0dd&quot;:{&quot;author&quot;:true,&quot;year&quot;:true,&quot;pageReplace&quot;:&quot;&quot;,&quot;prefix&quot;:&quot;&quot;,&quot;suffix&quot;:&quot;&quot;}},&quot;hasBrokenReferences&quot;:false,&quot;hasManualEdits&quot;:false,&quot;citationType&quot;:&quot;inline&quot;,&quot;id&quot;:-352181896,&quot;citationText&quot;:&quot;&lt;span style=\&quot;font-family:Times New Roman;font-size:16px;color:#000000\&quot;&gt;(Wang &amp;amp; Pham, 2020)&lt;/span&gt;&quot;},&quot;-1209028140&quot;:{&quot;referencesIds&quot;:[&quot;doc:65235ab071f5255f170fbf71&quot;],&quot;referencesOptions&quot;:{&quot;doc:65235ab071f5255f170fbf71&quot;:{&quot;author&quot;:true,&quot;year&quot;:true,&quot;pageReplace&quot;:&quot;&quot;,&quot;prefix&quot;:&quot;&quot;,&quot;suffix&quot;:&quot;&quot;}},&quot;hasBrokenReferences&quot;:false,&quot;hasManualEdits&quot;:false,&quot;citationType&quot;:&quot;inline&quot;,&quot;id&quot;:-1209028140,&quot;citationText&quot;:&quot;&lt;span style=\&quot;font-family:Times New Roman;font-size:16px;color:#000000\&quot;&gt;(Wrediningsih et al., 2019)&lt;/span&gt;&quot;},&quot;-178591263&quot;:{&quot;referencesIds&quot;:[&quot;doc:6524bf7871f5255f170fcef9&quot;],&quot;referencesOptions&quot;:{&quot;doc:6524bf7871f5255f170fcef9&quot;:{&quot;author&quot;:true,&quot;year&quot;:false,&quot;pageReplace&quot;:&quot;&quot;,&quot;prefix&quot;:&quot;&quot;,&quot;suffix&quot;:&quot;&quot;}},&quot;hasBrokenReferences&quot;:false,&quot;hasManualEdits&quot;:false,&quot;citationType&quot;:&quot;inline&quot;,&quot;id&quot;:-178591263,&quot;citationText&quot;:&quot;&lt;span style=\&quot;font-family:Times New Roman;font-size:16px;color:#000000\&quot;&gt;(&lt;i&gt;Airline Quality Rating 2022&lt;/i&gt;)&lt;/span&gt;&quot;},&quot;-774712205&quot;:{&quot;referencesIds&quot;:[&quot;doc:65235ab0cad54d61de92e0dd&quot;],&quot;referencesOptions&quot;:{&quot;doc:65235ab0cad54d61de92e0dd&quot;:{&quot;author&quot;:true,&quot;year&quot;:true,&quot;pageReplace&quot;:&quot;&quot;,&quot;prefix&quot;:&quot;&quot;,&quot;suffix&quot;:&quot;&quot;}},&quot;hasBrokenReferences&quot;:false,&quot;hasManualEdits&quot;:false,&quot;citationType&quot;:&quot;inline&quot;,&quot;id&quot;:-774712205,&quot;citationText&quot;:&quot;&lt;span style=\&quot;font-family:Times New Roman;font-size:16px;color:#000000\&quot;&gt;(Wang &amp;amp; Pham, 2020)&lt;/span&gt;&quot;},&quot;-1714494641&quot;:{&quot;referencesIds&quot;:[&quot;doc:65235ab071f5255f170fbf71&quot;],&quot;referencesOptions&quot;:{&quot;doc:65235ab071f5255f170fbf71&quot;:{&quot;author&quot;:true,&quot;year&quot;:true,&quot;pageReplace&quot;:&quot;&quot;,&quot;prefix&quot;:&quot;&quot;,&quot;suffix&quot;:&quot;&quot;}},&quot;hasBrokenReferences&quot;:false,&quot;hasManualEdits&quot;:false,&quot;citationType&quot;:&quot;inline&quot;,&quot;id&quot;:-1714494641,&quot;citationText&quot;:&quot;&lt;span style=\&quot;font-family:Times New Roman;font-size:16px;color:#000000\&quot;&gt;(Wrediningsih et al., 2019)&lt;/span&gt;&quot;}}"/>
    <we:property name="currentStyle" value="{&quot;id&quot;:&quot;4376&quot;,&quot;styleType&quot;:&quot;refworks&quot;,&quot;name&quot;:&quot;APA 7th (basic) - No Case Changes (No Title Casing), DOI: empty&quot;,&quot;isInstitutional&quot;:false,&quot;citeStyle&quot;:&quot;INTEXT_ONLY&quot;,&quot;isSorted&quot;:true,&quot;usesNumbers&quot;:false}"/>
    <we:property name="rcm.version" value="2"/>
    <we:property name="rw.officeVersion" value="&quot;1.3&quot;"/>
    <we:property name="rw.subscriberId" value="&quot;0&quot;"/>
    <we:property name="rw.userId" value="&quot;user:65235989596a4e1ea83b9b05&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E97C2D7E8A3B1489A4EFFD33DCBDCE8" ma:contentTypeVersion="3" ma:contentTypeDescription="Create a new document." ma:contentTypeScope="" ma:versionID="c5947e31df8791d13f2627d647af3fd6">
  <xsd:schema xmlns:xsd="http://www.w3.org/2001/XMLSchema" xmlns:xs="http://www.w3.org/2001/XMLSchema" xmlns:p="http://schemas.microsoft.com/office/2006/metadata/properties" xmlns:ns2="bb14b5dc-c7a1-42dc-a827-e8ab0358e41f" targetNamespace="http://schemas.microsoft.com/office/2006/metadata/properties" ma:root="true" ma:fieldsID="bf3f28f5d5ecb60f526d3775321e8287" ns2:_="">
    <xsd:import namespace="bb14b5dc-c7a1-42dc-a827-e8ab0358e41f"/>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14b5dc-c7a1-42dc-a827-e8ab0358e41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B5CF820-7509-40C4-811E-B4D74C8E5262}">
  <ds:schemaRefs>
    <ds:schemaRef ds:uri="http://schemas.openxmlformats.org/officeDocument/2006/bibliography"/>
  </ds:schemaRefs>
</ds:datastoreItem>
</file>

<file path=customXml/itemProps2.xml><?xml version="1.0" encoding="utf-8"?>
<ds:datastoreItem xmlns:ds="http://schemas.openxmlformats.org/officeDocument/2006/customXml" ds:itemID="{84DC2E9B-73B7-4CE0-994F-CB9A529FA76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b14b5dc-c7a1-42dc-a827-e8ab0358e4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7DCE20C-610A-4626-841D-1F10857B445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D686CB8-6245-413C-A355-156513A377F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Professional APA Style paper 7th edition</Template>
  <TotalTime>3</TotalTime>
  <Pages>44</Pages>
  <Words>16592</Words>
  <Characters>94578</Characters>
  <Application>Microsoft Office Word</Application>
  <DocSecurity>0</DocSecurity>
  <Lines>788</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110949</CharactersWithSpaces>
  <SharedDoc>false</SharedDoc>
  <HLinks>
    <vt:vector size="192" baseType="variant">
      <vt:variant>
        <vt:i4>4718662</vt:i4>
      </vt:variant>
      <vt:variant>
        <vt:i4>135</vt:i4>
      </vt:variant>
      <vt:variant>
        <vt:i4>0</vt:i4>
      </vt:variant>
      <vt:variant>
        <vt:i4>5</vt:i4>
      </vt:variant>
      <vt:variant>
        <vt:lpwstr>https://doi.org/10.1016/j.jairtraman.2017.02.009</vt:lpwstr>
      </vt:variant>
      <vt:variant>
        <vt:lpwstr/>
      </vt:variant>
      <vt:variant>
        <vt:i4>2097228</vt:i4>
      </vt:variant>
      <vt:variant>
        <vt:i4>132</vt:i4>
      </vt:variant>
      <vt:variant>
        <vt:i4>0</vt:i4>
      </vt:variant>
      <vt:variant>
        <vt:i4>5</vt:i4>
      </vt:variant>
      <vt:variant>
        <vt:lpwstr>https://en.wikipedia.org/wiki/American_Airlines</vt:lpwstr>
      </vt:variant>
      <vt:variant>
        <vt:lpwstr/>
      </vt:variant>
      <vt:variant>
        <vt:i4>4718683</vt:i4>
      </vt:variant>
      <vt:variant>
        <vt:i4>129</vt:i4>
      </vt:variant>
      <vt:variant>
        <vt:i4>0</vt:i4>
      </vt:variant>
      <vt:variant>
        <vt:i4>5</vt:i4>
      </vt:variant>
      <vt:variant>
        <vt:lpwstr>https://doi.org/10.1016/j.jairtraman.2020.101840</vt:lpwstr>
      </vt:variant>
      <vt:variant>
        <vt:lpwstr/>
      </vt:variant>
      <vt:variant>
        <vt:i4>1638471</vt:i4>
      </vt:variant>
      <vt:variant>
        <vt:i4>126</vt:i4>
      </vt:variant>
      <vt:variant>
        <vt:i4>0</vt:i4>
      </vt:variant>
      <vt:variant>
        <vt:i4>5</vt:i4>
      </vt:variant>
      <vt:variant>
        <vt:lpwstr>https://doi.org/10.1155/2022/5235813</vt:lpwstr>
      </vt:variant>
      <vt:variant>
        <vt:lpwstr/>
      </vt:variant>
      <vt:variant>
        <vt:i4>1900623</vt:i4>
      </vt:variant>
      <vt:variant>
        <vt:i4>123</vt:i4>
      </vt:variant>
      <vt:variant>
        <vt:i4>0</vt:i4>
      </vt:variant>
      <vt:variant>
        <vt:i4>5</vt:i4>
      </vt:variant>
      <vt:variant>
        <vt:lpwstr>https://doi.org/10.1155/2020/4156298</vt:lpwstr>
      </vt:variant>
      <vt:variant>
        <vt:lpwstr/>
      </vt:variant>
      <vt:variant>
        <vt:i4>3670137</vt:i4>
      </vt:variant>
      <vt:variant>
        <vt:i4>120</vt:i4>
      </vt:variant>
      <vt:variant>
        <vt:i4>0</vt:i4>
      </vt:variant>
      <vt:variant>
        <vt:i4>5</vt:i4>
      </vt:variant>
      <vt:variant>
        <vt:lpwstr>https://doi.org/10.1088/1742-6596/1217/1/012102</vt:lpwstr>
      </vt:variant>
      <vt:variant>
        <vt:lpwstr/>
      </vt:variant>
      <vt:variant>
        <vt:i4>5767194</vt:i4>
      </vt:variant>
      <vt:variant>
        <vt:i4>117</vt:i4>
      </vt:variant>
      <vt:variant>
        <vt:i4>0</vt:i4>
      </vt:variant>
      <vt:variant>
        <vt:i4>5</vt:i4>
      </vt:variant>
      <vt:variant>
        <vt:lpwstr>https://www.bts.gov/topics/airlines-and-airports/number-30-%E2%80%93-technical-directive-mishandled-baggage-effective-jan-1-2019</vt:lpwstr>
      </vt:variant>
      <vt:variant>
        <vt:lpwstr/>
      </vt:variant>
      <vt:variant>
        <vt:i4>3080249</vt:i4>
      </vt:variant>
      <vt:variant>
        <vt:i4>114</vt:i4>
      </vt:variant>
      <vt:variant>
        <vt:i4>0</vt:i4>
      </vt:variant>
      <vt:variant>
        <vt:i4>5</vt:i4>
      </vt:variant>
      <vt:variant>
        <vt:lpwstr>https://doi.org/10.1007/s11134-019-09604-3</vt:lpwstr>
      </vt:variant>
      <vt:variant>
        <vt:lpwstr/>
      </vt:variant>
      <vt:variant>
        <vt:i4>4587544</vt:i4>
      </vt:variant>
      <vt:variant>
        <vt:i4>111</vt:i4>
      </vt:variant>
      <vt:variant>
        <vt:i4>0</vt:i4>
      </vt:variant>
      <vt:variant>
        <vt:i4>5</vt:i4>
      </vt:variant>
      <vt:variant>
        <vt:lpwstr>https://doi.org/10.1016/j.tourman.2017.11.009</vt:lpwstr>
      </vt:variant>
      <vt:variant>
        <vt:lpwstr/>
      </vt:variant>
      <vt:variant>
        <vt:i4>1638493</vt:i4>
      </vt:variant>
      <vt:variant>
        <vt:i4>108</vt:i4>
      </vt:variant>
      <vt:variant>
        <vt:i4>0</vt:i4>
      </vt:variant>
      <vt:variant>
        <vt:i4>5</vt:i4>
      </vt:variant>
      <vt:variant>
        <vt:lpwstr>https://trid.trb.org/view/1753585</vt:lpwstr>
      </vt:variant>
      <vt:variant>
        <vt:lpwstr/>
      </vt:variant>
      <vt:variant>
        <vt:i4>3080248</vt:i4>
      </vt:variant>
      <vt:variant>
        <vt:i4>105</vt:i4>
      </vt:variant>
      <vt:variant>
        <vt:i4>0</vt:i4>
      </vt:variant>
      <vt:variant>
        <vt:i4>5</vt:i4>
      </vt:variant>
      <vt:variant>
        <vt:lpwstr>https://www.sita.aero/resources/surveys-reports/passenger-it-insights-2023/</vt:lpwstr>
      </vt:variant>
      <vt:variant>
        <vt:lpwstr/>
      </vt:variant>
      <vt:variant>
        <vt:i4>5242886</vt:i4>
      </vt:variant>
      <vt:variant>
        <vt:i4>102</vt:i4>
      </vt:variant>
      <vt:variant>
        <vt:i4>0</vt:i4>
      </vt:variant>
      <vt:variant>
        <vt:i4>5</vt:i4>
      </vt:variant>
      <vt:variant>
        <vt:lpwstr>https://doi.org/10.1016/j.trc.2022.103902</vt:lpwstr>
      </vt:variant>
      <vt:variant>
        <vt:lpwstr/>
      </vt:variant>
      <vt:variant>
        <vt:i4>4784221</vt:i4>
      </vt:variant>
      <vt:variant>
        <vt:i4>99</vt:i4>
      </vt:variant>
      <vt:variant>
        <vt:i4>0</vt:i4>
      </vt:variant>
      <vt:variant>
        <vt:i4>5</vt:i4>
      </vt:variant>
      <vt:variant>
        <vt:lpwstr>https://doi.org/10.1016/j.apergo.2018.03.006</vt:lpwstr>
      </vt:variant>
      <vt:variant>
        <vt:lpwstr/>
      </vt:variant>
      <vt:variant>
        <vt:i4>5242887</vt:i4>
      </vt:variant>
      <vt:variant>
        <vt:i4>96</vt:i4>
      </vt:variant>
      <vt:variant>
        <vt:i4>0</vt:i4>
      </vt:variant>
      <vt:variant>
        <vt:i4>5</vt:i4>
      </vt:variant>
      <vt:variant>
        <vt:lpwstr>https://www.internationalairportreview.com/article/164476/the-importance-of-baggage-handling-systems-in-winning-passengers-and-airlines/</vt:lpwstr>
      </vt:variant>
      <vt:variant>
        <vt:lpwstr/>
      </vt:variant>
      <vt:variant>
        <vt:i4>786514</vt:i4>
      </vt:variant>
      <vt:variant>
        <vt:i4>93</vt:i4>
      </vt:variant>
      <vt:variant>
        <vt:i4>0</vt:i4>
      </vt:variant>
      <vt:variant>
        <vt:i4>5</vt:i4>
      </vt:variant>
      <vt:variant>
        <vt:lpwstr>https://www.cnbc.com/2022/07/19/what-travelers-need-to-know-as-airlines-deal-with-lost-delayed-bags.html</vt:lpwstr>
      </vt:variant>
      <vt:variant>
        <vt:lpwstr/>
      </vt:variant>
      <vt:variant>
        <vt:i4>4784141</vt:i4>
      </vt:variant>
      <vt:variant>
        <vt:i4>90</vt:i4>
      </vt:variant>
      <vt:variant>
        <vt:i4>0</vt:i4>
      </vt:variant>
      <vt:variant>
        <vt:i4>5</vt:i4>
      </vt:variant>
      <vt:variant>
        <vt:lpwstr>https://doi.org/10.1016/j.tre.2016.07.012</vt:lpwstr>
      </vt:variant>
      <vt:variant>
        <vt:lpwstr/>
      </vt:variant>
      <vt:variant>
        <vt:i4>3014715</vt:i4>
      </vt:variant>
      <vt:variant>
        <vt:i4>87</vt:i4>
      </vt:variant>
      <vt:variant>
        <vt:i4>0</vt:i4>
      </vt:variant>
      <vt:variant>
        <vt:i4>5</vt:i4>
      </vt:variant>
      <vt:variant>
        <vt:lpwstr>https://doi.org/10.1007/s11134-021-09717-8</vt:lpwstr>
      </vt:variant>
      <vt:variant>
        <vt:lpwstr/>
      </vt:variant>
      <vt:variant>
        <vt:i4>7471151</vt:i4>
      </vt:variant>
      <vt:variant>
        <vt:i4>84</vt:i4>
      </vt:variant>
      <vt:variant>
        <vt:i4>0</vt:i4>
      </vt:variant>
      <vt:variant>
        <vt:i4>5</vt:i4>
      </vt:variant>
      <vt:variant>
        <vt:lpwstr>https://doi.org/10.1108/f.2000.06918cab.011</vt:lpwstr>
      </vt:variant>
      <vt:variant>
        <vt:lpwstr/>
      </vt:variant>
      <vt:variant>
        <vt:i4>1179676</vt:i4>
      </vt:variant>
      <vt:variant>
        <vt:i4>81</vt:i4>
      </vt:variant>
      <vt:variant>
        <vt:i4>0</vt:i4>
      </vt:variant>
      <vt:variant>
        <vt:i4>5</vt:i4>
      </vt:variant>
      <vt:variant>
        <vt:lpwstr>https://www.transportation.gov/individuals/aviation-consumer-protection/air-travel-consumer-reports-2022</vt:lpwstr>
      </vt:variant>
      <vt:variant>
        <vt:lpwstr/>
      </vt:variant>
      <vt:variant>
        <vt:i4>1900602</vt:i4>
      </vt:variant>
      <vt:variant>
        <vt:i4>74</vt:i4>
      </vt:variant>
      <vt:variant>
        <vt:i4>0</vt:i4>
      </vt:variant>
      <vt:variant>
        <vt:i4>5</vt:i4>
      </vt:variant>
      <vt:variant>
        <vt:lpwstr/>
      </vt:variant>
      <vt:variant>
        <vt:lpwstr>_Toc150433883</vt:lpwstr>
      </vt:variant>
      <vt:variant>
        <vt:i4>1900602</vt:i4>
      </vt:variant>
      <vt:variant>
        <vt:i4>68</vt:i4>
      </vt:variant>
      <vt:variant>
        <vt:i4>0</vt:i4>
      </vt:variant>
      <vt:variant>
        <vt:i4>5</vt:i4>
      </vt:variant>
      <vt:variant>
        <vt:lpwstr/>
      </vt:variant>
      <vt:variant>
        <vt:lpwstr>_Toc150433882</vt:lpwstr>
      </vt:variant>
      <vt:variant>
        <vt:i4>1900602</vt:i4>
      </vt:variant>
      <vt:variant>
        <vt:i4>62</vt:i4>
      </vt:variant>
      <vt:variant>
        <vt:i4>0</vt:i4>
      </vt:variant>
      <vt:variant>
        <vt:i4>5</vt:i4>
      </vt:variant>
      <vt:variant>
        <vt:lpwstr/>
      </vt:variant>
      <vt:variant>
        <vt:lpwstr>_Toc150433881</vt:lpwstr>
      </vt:variant>
      <vt:variant>
        <vt:i4>1900602</vt:i4>
      </vt:variant>
      <vt:variant>
        <vt:i4>56</vt:i4>
      </vt:variant>
      <vt:variant>
        <vt:i4>0</vt:i4>
      </vt:variant>
      <vt:variant>
        <vt:i4>5</vt:i4>
      </vt:variant>
      <vt:variant>
        <vt:lpwstr/>
      </vt:variant>
      <vt:variant>
        <vt:lpwstr>_Toc150433880</vt:lpwstr>
      </vt:variant>
      <vt:variant>
        <vt:i4>1179706</vt:i4>
      </vt:variant>
      <vt:variant>
        <vt:i4>50</vt:i4>
      </vt:variant>
      <vt:variant>
        <vt:i4>0</vt:i4>
      </vt:variant>
      <vt:variant>
        <vt:i4>5</vt:i4>
      </vt:variant>
      <vt:variant>
        <vt:lpwstr/>
      </vt:variant>
      <vt:variant>
        <vt:lpwstr>_Toc150433879</vt:lpwstr>
      </vt:variant>
      <vt:variant>
        <vt:i4>1179706</vt:i4>
      </vt:variant>
      <vt:variant>
        <vt:i4>44</vt:i4>
      </vt:variant>
      <vt:variant>
        <vt:i4>0</vt:i4>
      </vt:variant>
      <vt:variant>
        <vt:i4>5</vt:i4>
      </vt:variant>
      <vt:variant>
        <vt:lpwstr/>
      </vt:variant>
      <vt:variant>
        <vt:lpwstr>_Toc150433878</vt:lpwstr>
      </vt:variant>
      <vt:variant>
        <vt:i4>1179706</vt:i4>
      </vt:variant>
      <vt:variant>
        <vt:i4>38</vt:i4>
      </vt:variant>
      <vt:variant>
        <vt:i4>0</vt:i4>
      </vt:variant>
      <vt:variant>
        <vt:i4>5</vt:i4>
      </vt:variant>
      <vt:variant>
        <vt:lpwstr/>
      </vt:variant>
      <vt:variant>
        <vt:lpwstr>_Toc150433877</vt:lpwstr>
      </vt:variant>
      <vt:variant>
        <vt:i4>1179706</vt:i4>
      </vt:variant>
      <vt:variant>
        <vt:i4>32</vt:i4>
      </vt:variant>
      <vt:variant>
        <vt:i4>0</vt:i4>
      </vt:variant>
      <vt:variant>
        <vt:i4>5</vt:i4>
      </vt:variant>
      <vt:variant>
        <vt:lpwstr/>
      </vt:variant>
      <vt:variant>
        <vt:lpwstr>_Toc150433876</vt:lpwstr>
      </vt:variant>
      <vt:variant>
        <vt:i4>1179706</vt:i4>
      </vt:variant>
      <vt:variant>
        <vt:i4>26</vt:i4>
      </vt:variant>
      <vt:variant>
        <vt:i4>0</vt:i4>
      </vt:variant>
      <vt:variant>
        <vt:i4>5</vt:i4>
      </vt:variant>
      <vt:variant>
        <vt:lpwstr/>
      </vt:variant>
      <vt:variant>
        <vt:lpwstr>_Toc150433875</vt:lpwstr>
      </vt:variant>
      <vt:variant>
        <vt:i4>1179706</vt:i4>
      </vt:variant>
      <vt:variant>
        <vt:i4>20</vt:i4>
      </vt:variant>
      <vt:variant>
        <vt:i4>0</vt:i4>
      </vt:variant>
      <vt:variant>
        <vt:i4>5</vt:i4>
      </vt:variant>
      <vt:variant>
        <vt:lpwstr/>
      </vt:variant>
      <vt:variant>
        <vt:lpwstr>_Toc150433874</vt:lpwstr>
      </vt:variant>
      <vt:variant>
        <vt:i4>1179706</vt:i4>
      </vt:variant>
      <vt:variant>
        <vt:i4>14</vt:i4>
      </vt:variant>
      <vt:variant>
        <vt:i4>0</vt:i4>
      </vt:variant>
      <vt:variant>
        <vt:i4>5</vt:i4>
      </vt:variant>
      <vt:variant>
        <vt:lpwstr/>
      </vt:variant>
      <vt:variant>
        <vt:lpwstr>_Toc150433873</vt:lpwstr>
      </vt:variant>
      <vt:variant>
        <vt:i4>1179706</vt:i4>
      </vt:variant>
      <vt:variant>
        <vt:i4>8</vt:i4>
      </vt:variant>
      <vt:variant>
        <vt:i4>0</vt:i4>
      </vt:variant>
      <vt:variant>
        <vt:i4>5</vt:i4>
      </vt:variant>
      <vt:variant>
        <vt:lpwstr/>
      </vt:variant>
      <vt:variant>
        <vt:lpwstr>_Toc150433872</vt:lpwstr>
      </vt:variant>
      <vt:variant>
        <vt:i4>1179706</vt:i4>
      </vt:variant>
      <vt:variant>
        <vt:i4>2</vt:i4>
      </vt:variant>
      <vt:variant>
        <vt:i4>0</vt:i4>
      </vt:variant>
      <vt:variant>
        <vt:i4>5</vt:i4>
      </vt:variant>
      <vt:variant>
        <vt:lpwstr/>
      </vt:variant>
      <vt:variant>
        <vt:lpwstr>_Toc150433871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Mohammed, Zubairuddin</cp:lastModifiedBy>
  <cp:revision>2</cp:revision>
  <dcterms:created xsi:type="dcterms:W3CDTF">2023-09-17T05:12:00Z</dcterms:created>
  <dcterms:modified xsi:type="dcterms:W3CDTF">2023-12-08T04:36:00Z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0x010100DE97C2D7E8A3B1489A4EFFD33DCBDCE8</vt:lpwstr>
  </property>
</Properties>
</file>